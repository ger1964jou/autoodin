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55E35ED" w14:textId="0274F13B" w:rsidR="00464748" w:rsidRPr="008807A1" w:rsidRDefault="00902AE2" w:rsidP="00902AE2">
      <w:pPr>
        <w:pStyle w:val="Normal1"/>
        <w:spacing w:line="360" w:lineRule="auto"/>
        <w:jc w:val="center"/>
        <w:rPr>
          <w:rFonts w:ascii="Times" w:hAnsi="Times"/>
          <w:b/>
          <w:sz w:val="28"/>
          <w:szCs w:val="28"/>
        </w:rPr>
      </w:pPr>
      <w:bookmarkStart w:id="0" w:name="h.rhbhs35js277" w:colFirst="0" w:colLast="0"/>
      <w:bookmarkEnd w:id="0"/>
      <w:r w:rsidRPr="008807A1">
        <w:rPr>
          <w:rFonts w:ascii="Times" w:hAnsi="Times"/>
          <w:b/>
          <w:sz w:val="28"/>
          <w:szCs w:val="28"/>
        </w:rPr>
        <w:t xml:space="preserve">An automated multiplexed </w:t>
      </w:r>
      <w:proofErr w:type="spellStart"/>
      <w:r w:rsidRPr="008807A1">
        <w:rPr>
          <w:rFonts w:ascii="Times" w:hAnsi="Times"/>
          <w:b/>
          <w:sz w:val="28"/>
          <w:szCs w:val="28"/>
        </w:rPr>
        <w:t>turbidometric</w:t>
      </w:r>
      <w:proofErr w:type="spellEnd"/>
      <w:r w:rsidRPr="008807A1">
        <w:rPr>
          <w:rFonts w:ascii="Times" w:hAnsi="Times"/>
          <w:b/>
          <w:sz w:val="28"/>
          <w:szCs w:val="28"/>
        </w:rPr>
        <w:t xml:space="preserve"> and data collection system for </w:t>
      </w:r>
      <w:r w:rsidR="00D721E4" w:rsidRPr="008807A1">
        <w:rPr>
          <w:rFonts w:ascii="Times" w:hAnsi="Times"/>
          <w:b/>
          <w:sz w:val="28"/>
          <w:szCs w:val="28"/>
        </w:rPr>
        <w:t>measuri</w:t>
      </w:r>
      <w:r w:rsidR="00084BE9">
        <w:rPr>
          <w:rFonts w:ascii="Times" w:hAnsi="Times"/>
          <w:b/>
          <w:sz w:val="28"/>
          <w:szCs w:val="28"/>
        </w:rPr>
        <w:t xml:space="preserve">ng growth kinetics of anaerobes </w:t>
      </w:r>
      <w:r w:rsidR="001F6F0C" w:rsidRPr="008807A1">
        <w:rPr>
          <w:rFonts w:ascii="Times" w:hAnsi="Times"/>
          <w:b/>
          <w:sz w:val="28"/>
          <w:szCs w:val="28"/>
        </w:rPr>
        <w:t>dependent on gaseous substrates</w:t>
      </w:r>
    </w:p>
    <w:p w14:paraId="4AF37268" w14:textId="77777777" w:rsidR="00902AE2" w:rsidRDefault="00902AE2">
      <w:pPr>
        <w:pStyle w:val="Normal1"/>
        <w:spacing w:line="360" w:lineRule="auto"/>
        <w:jc w:val="both"/>
        <w:rPr>
          <w:rFonts w:ascii="Times" w:eastAsia="Times New Roman" w:hAnsi="Times" w:cs="Times New Roman"/>
          <w:sz w:val="24"/>
          <w:szCs w:val="24"/>
        </w:rPr>
      </w:pPr>
      <w:bookmarkStart w:id="1" w:name="h.dtvk2xrf66bh" w:colFirst="0" w:colLast="0"/>
      <w:bookmarkEnd w:id="1"/>
    </w:p>
    <w:p w14:paraId="7878EAA0" w14:textId="2BD5240C" w:rsidR="00902AE2" w:rsidRPr="00BF177A" w:rsidRDefault="00902AE2" w:rsidP="00BF177A">
      <w:pPr>
        <w:pStyle w:val="Normal1"/>
        <w:spacing w:line="360" w:lineRule="auto"/>
        <w:jc w:val="center"/>
        <w:rPr>
          <w:rFonts w:ascii="Times" w:eastAsia="Times New Roman" w:hAnsi="Times" w:cs="Times New Roman"/>
          <w:sz w:val="28"/>
          <w:szCs w:val="28"/>
        </w:rPr>
      </w:pPr>
      <w:r w:rsidRPr="00BF177A">
        <w:rPr>
          <w:rFonts w:ascii="Times" w:eastAsia="Times New Roman" w:hAnsi="Times" w:cs="Times New Roman"/>
          <w:sz w:val="28"/>
          <w:szCs w:val="28"/>
        </w:rPr>
        <w:t xml:space="preserve">Nicholas Elliott, Jonathan Forbes, Robert Petersen, </w:t>
      </w:r>
      <w:proofErr w:type="spellStart"/>
      <w:r w:rsidRPr="00BF177A">
        <w:rPr>
          <w:rFonts w:ascii="Times" w:eastAsia="Times New Roman" w:hAnsi="Times" w:cs="Times New Roman"/>
          <w:sz w:val="28"/>
          <w:szCs w:val="28"/>
        </w:rPr>
        <w:t>Nejc</w:t>
      </w:r>
      <w:proofErr w:type="spellEnd"/>
      <w:r w:rsidRPr="00BF177A">
        <w:rPr>
          <w:rFonts w:ascii="Times" w:eastAsia="Times New Roman" w:hAnsi="Times" w:cs="Times New Roman"/>
          <w:sz w:val="28"/>
          <w:szCs w:val="28"/>
        </w:rPr>
        <w:t xml:space="preserve"> </w:t>
      </w:r>
      <w:proofErr w:type="spellStart"/>
      <w:r w:rsidRPr="00BF177A">
        <w:rPr>
          <w:rFonts w:ascii="Times" w:eastAsia="Times New Roman" w:hAnsi="Times" w:cs="Times New Roman"/>
          <w:sz w:val="28"/>
          <w:szCs w:val="28"/>
        </w:rPr>
        <w:t>Stopnisek</w:t>
      </w:r>
      <w:proofErr w:type="spellEnd"/>
      <w:r w:rsidRPr="00BF177A">
        <w:rPr>
          <w:rFonts w:ascii="Times" w:eastAsia="Times New Roman" w:hAnsi="Times" w:cs="Times New Roman"/>
          <w:sz w:val="28"/>
          <w:szCs w:val="28"/>
        </w:rPr>
        <w:t xml:space="preserve">, </w:t>
      </w:r>
      <w:r w:rsidR="00771277">
        <w:rPr>
          <w:rFonts w:ascii="Times" w:eastAsia="Times New Roman" w:hAnsi="Times" w:cs="Times New Roman"/>
          <w:sz w:val="28"/>
          <w:szCs w:val="28"/>
        </w:rPr>
        <w:t>Fred</w:t>
      </w:r>
      <w:r w:rsidR="005F795A">
        <w:rPr>
          <w:rFonts w:ascii="Times" w:eastAsia="Times New Roman" w:hAnsi="Times" w:cs="Times New Roman"/>
          <w:sz w:val="28"/>
          <w:szCs w:val="28"/>
        </w:rPr>
        <w:t xml:space="preserve"> </w:t>
      </w:r>
      <w:proofErr w:type="spellStart"/>
      <w:r w:rsidR="005F795A">
        <w:rPr>
          <w:rFonts w:ascii="Times" w:eastAsia="Times New Roman" w:hAnsi="Times" w:cs="Times New Roman"/>
          <w:sz w:val="28"/>
          <w:szCs w:val="28"/>
        </w:rPr>
        <w:t>Taub</w:t>
      </w:r>
      <w:proofErr w:type="spellEnd"/>
      <w:r w:rsidR="005F795A">
        <w:rPr>
          <w:rFonts w:ascii="Times" w:eastAsia="Times New Roman" w:hAnsi="Times" w:cs="Times New Roman"/>
          <w:sz w:val="28"/>
          <w:szCs w:val="28"/>
        </w:rPr>
        <w:t xml:space="preserve">, </w:t>
      </w:r>
      <w:r w:rsidRPr="00BF177A">
        <w:rPr>
          <w:rFonts w:ascii="Times" w:eastAsia="Times New Roman" w:hAnsi="Times" w:cs="Times New Roman"/>
          <w:sz w:val="28"/>
          <w:szCs w:val="28"/>
        </w:rPr>
        <w:t>and David A. Stahl</w:t>
      </w:r>
    </w:p>
    <w:p w14:paraId="4FF5DFFD" w14:textId="77777777" w:rsidR="00902AE2" w:rsidRDefault="00902AE2">
      <w:pPr>
        <w:pStyle w:val="Normal1"/>
        <w:spacing w:line="360" w:lineRule="auto"/>
        <w:jc w:val="both"/>
        <w:rPr>
          <w:rFonts w:ascii="Times" w:eastAsia="Times New Roman" w:hAnsi="Times" w:cs="Times New Roman"/>
          <w:sz w:val="24"/>
          <w:szCs w:val="24"/>
        </w:rPr>
      </w:pPr>
    </w:p>
    <w:p w14:paraId="3A97CFA7" w14:textId="19A93C1F" w:rsidR="00066837" w:rsidRPr="00066837" w:rsidRDefault="00066837" w:rsidP="006A5BA7">
      <w:pPr>
        <w:pStyle w:val="Normal1"/>
        <w:spacing w:line="360" w:lineRule="auto"/>
        <w:rPr>
          <w:rFonts w:ascii="Times" w:eastAsia="Times New Roman" w:hAnsi="Times" w:cs="Times New Roman"/>
          <w:b/>
          <w:sz w:val="28"/>
          <w:szCs w:val="28"/>
        </w:rPr>
      </w:pPr>
      <w:r w:rsidRPr="00066837">
        <w:rPr>
          <w:rFonts w:ascii="Times" w:eastAsia="Times New Roman" w:hAnsi="Times" w:cs="Times New Roman"/>
          <w:b/>
          <w:sz w:val="28"/>
          <w:szCs w:val="28"/>
        </w:rPr>
        <w:t>Abstract</w:t>
      </w:r>
    </w:p>
    <w:p w14:paraId="624BE04E" w14:textId="77777777" w:rsidR="00F66CE0" w:rsidRDefault="00F66CE0" w:rsidP="006A5BA7">
      <w:pPr>
        <w:pStyle w:val="Normal1"/>
        <w:spacing w:line="360" w:lineRule="auto"/>
        <w:rPr>
          <w:rFonts w:ascii="Times" w:eastAsia="Times New Roman" w:hAnsi="Times" w:cs="Times New Roman"/>
          <w:sz w:val="24"/>
          <w:szCs w:val="24"/>
        </w:rPr>
      </w:pPr>
    </w:p>
    <w:p w14:paraId="0F40370D" w14:textId="77777777" w:rsidR="00F66CE0" w:rsidRDefault="00F66CE0" w:rsidP="006A5BA7">
      <w:pPr>
        <w:pStyle w:val="Normal1"/>
        <w:spacing w:line="360" w:lineRule="auto"/>
        <w:rPr>
          <w:rFonts w:ascii="Times" w:eastAsia="Times New Roman" w:hAnsi="Times" w:cs="Times New Roman"/>
          <w:sz w:val="24"/>
          <w:szCs w:val="24"/>
        </w:rPr>
      </w:pPr>
    </w:p>
    <w:p w14:paraId="2D8C9822" w14:textId="77777777" w:rsidR="00F66CE0" w:rsidRDefault="00F66CE0" w:rsidP="006A5BA7">
      <w:pPr>
        <w:pStyle w:val="Normal1"/>
        <w:spacing w:line="360" w:lineRule="auto"/>
        <w:rPr>
          <w:rFonts w:ascii="Times" w:eastAsia="Times New Roman" w:hAnsi="Times" w:cs="Times New Roman"/>
          <w:sz w:val="24"/>
          <w:szCs w:val="24"/>
        </w:rPr>
      </w:pPr>
    </w:p>
    <w:p w14:paraId="13E8EB4D" w14:textId="013CA986" w:rsidR="00F66CE0" w:rsidRPr="00F66CE0" w:rsidRDefault="00F66CE0" w:rsidP="006A5BA7">
      <w:pPr>
        <w:pStyle w:val="Normal1"/>
        <w:spacing w:line="360" w:lineRule="auto"/>
        <w:rPr>
          <w:rFonts w:ascii="Times" w:eastAsia="Times New Roman" w:hAnsi="Times" w:cs="Times New Roman"/>
          <w:b/>
          <w:sz w:val="28"/>
          <w:szCs w:val="28"/>
        </w:rPr>
      </w:pPr>
      <w:r w:rsidRPr="00066837">
        <w:rPr>
          <w:rFonts w:ascii="Times" w:eastAsia="Times New Roman" w:hAnsi="Times" w:cs="Times New Roman"/>
          <w:b/>
          <w:sz w:val="28"/>
          <w:szCs w:val="28"/>
        </w:rPr>
        <w:t>Introduction</w:t>
      </w:r>
    </w:p>
    <w:p w14:paraId="10489563" w14:textId="4D10CD01" w:rsidR="00B177E6" w:rsidRPr="008807A1" w:rsidRDefault="007664B8" w:rsidP="00B177E6">
      <w:pPr>
        <w:pStyle w:val="Normal1"/>
        <w:spacing w:line="360" w:lineRule="auto"/>
        <w:rPr>
          <w:rFonts w:ascii="Times" w:eastAsia="Times New Roman" w:hAnsi="Times" w:cs="Times New Roman"/>
          <w:sz w:val="24"/>
          <w:szCs w:val="24"/>
        </w:rPr>
      </w:pPr>
      <w:r>
        <w:rPr>
          <w:rFonts w:ascii="Times" w:eastAsia="Times New Roman" w:hAnsi="Times" w:cs="Times New Roman"/>
          <w:sz w:val="24"/>
          <w:szCs w:val="24"/>
        </w:rPr>
        <w:t xml:space="preserve">A variety of automated systems for monitoring microbial growth based on </w:t>
      </w:r>
      <w:r w:rsidR="00E9531D">
        <w:rPr>
          <w:rFonts w:ascii="Times" w:eastAsia="Times New Roman" w:hAnsi="Times" w:cs="Times New Roman"/>
          <w:sz w:val="24"/>
          <w:szCs w:val="24"/>
        </w:rPr>
        <w:t xml:space="preserve">changes in </w:t>
      </w:r>
      <w:r>
        <w:rPr>
          <w:rFonts w:ascii="Times" w:eastAsia="Times New Roman" w:hAnsi="Times" w:cs="Times New Roman"/>
          <w:sz w:val="24"/>
          <w:szCs w:val="24"/>
        </w:rPr>
        <w:t>turbidity are available, most using a microtiter plate format for multiplexed analysis of cultures</w:t>
      </w:r>
      <w:r w:rsidR="00BF177A">
        <w:rPr>
          <w:rFonts w:ascii="Times" w:eastAsia="Times New Roman" w:hAnsi="Times" w:cs="Times New Roman"/>
          <w:sz w:val="24"/>
          <w:szCs w:val="24"/>
        </w:rPr>
        <w:t xml:space="preserve"> (</w:t>
      </w:r>
      <w:r w:rsidR="009A3354">
        <w:rPr>
          <w:rFonts w:ascii="Times" w:eastAsia="Times New Roman" w:hAnsi="Times" w:cs="Times New Roman"/>
          <w:color w:val="FF0000"/>
          <w:sz w:val="24"/>
          <w:szCs w:val="24"/>
        </w:rPr>
        <w:t>8</w:t>
      </w:r>
      <w:r w:rsidR="00BF177A">
        <w:rPr>
          <w:rFonts w:ascii="Times" w:eastAsia="Times New Roman" w:hAnsi="Times" w:cs="Times New Roman"/>
          <w:sz w:val="24"/>
          <w:szCs w:val="24"/>
        </w:rPr>
        <w:t>)</w:t>
      </w:r>
      <w:r>
        <w:rPr>
          <w:rFonts w:ascii="Times" w:eastAsia="Times New Roman" w:hAnsi="Times" w:cs="Times New Roman"/>
          <w:sz w:val="24"/>
          <w:szCs w:val="24"/>
        </w:rPr>
        <w:t xml:space="preserve">.   However, such systems are generally not suitable for monitoring the growth of anaerobes, particularly those </w:t>
      </w:r>
      <w:r w:rsidR="005D51A7">
        <w:rPr>
          <w:rFonts w:ascii="Times" w:eastAsia="Times New Roman" w:hAnsi="Times" w:cs="Times New Roman"/>
          <w:sz w:val="24"/>
          <w:szCs w:val="24"/>
        </w:rPr>
        <w:t>that require</w:t>
      </w:r>
      <w:r>
        <w:rPr>
          <w:rFonts w:ascii="Times" w:eastAsia="Times New Roman" w:hAnsi="Times" w:cs="Times New Roman"/>
          <w:sz w:val="24"/>
          <w:szCs w:val="24"/>
        </w:rPr>
        <w:t xml:space="preserve"> a gaseous substrate for growth or depend on a close hydrogen-based syntrophic coupling, upon which many anaerobic microbial food webs depend.   In addition, the slow growth of many fastidious </w:t>
      </w:r>
      <w:r w:rsidR="005D51A7">
        <w:rPr>
          <w:rFonts w:ascii="Times" w:eastAsia="Times New Roman" w:hAnsi="Times" w:cs="Times New Roman"/>
          <w:sz w:val="24"/>
          <w:szCs w:val="24"/>
        </w:rPr>
        <w:t>anaerobes requires that growth be monitored continuous</w:t>
      </w:r>
      <w:r w:rsidR="00E9531D">
        <w:rPr>
          <w:rFonts w:ascii="Times" w:eastAsia="Times New Roman" w:hAnsi="Times" w:cs="Times New Roman"/>
          <w:sz w:val="24"/>
          <w:szCs w:val="24"/>
        </w:rPr>
        <w:t xml:space="preserve">ly over multiple day periods.  </w:t>
      </w:r>
      <w:commentRangeStart w:id="2"/>
      <w:r w:rsidR="005D51A7">
        <w:rPr>
          <w:rFonts w:ascii="Times" w:eastAsia="Times New Roman" w:hAnsi="Times" w:cs="Times New Roman"/>
          <w:sz w:val="24"/>
          <w:szCs w:val="24"/>
        </w:rPr>
        <w:t>As</w:t>
      </w:r>
      <w:commentRangeEnd w:id="2"/>
      <w:r w:rsidR="00455359">
        <w:rPr>
          <w:rStyle w:val="CommentReference"/>
        </w:rPr>
        <w:commentReference w:id="2"/>
      </w:r>
      <w:r w:rsidR="005D51A7">
        <w:rPr>
          <w:rFonts w:ascii="Times" w:eastAsia="Times New Roman" w:hAnsi="Times" w:cs="Times New Roman"/>
          <w:sz w:val="24"/>
          <w:szCs w:val="24"/>
        </w:rPr>
        <w:t xml:space="preserve"> part of our studies o</w:t>
      </w:r>
      <w:r w:rsidR="00BF177A">
        <w:rPr>
          <w:rFonts w:ascii="Times" w:eastAsia="Times New Roman" w:hAnsi="Times" w:cs="Times New Roman"/>
          <w:sz w:val="24"/>
          <w:szCs w:val="24"/>
        </w:rPr>
        <w:t xml:space="preserve">f simple microbial communities composed of </w:t>
      </w:r>
      <w:proofErr w:type="spellStart"/>
      <w:r w:rsidR="00BF177A">
        <w:rPr>
          <w:rFonts w:ascii="Times" w:eastAsia="Times New Roman" w:hAnsi="Times" w:cs="Times New Roman"/>
          <w:sz w:val="24"/>
          <w:szCs w:val="24"/>
        </w:rPr>
        <w:t>hydrogenotrophic</w:t>
      </w:r>
      <w:proofErr w:type="spellEnd"/>
      <w:r w:rsidR="00BF177A">
        <w:rPr>
          <w:rFonts w:ascii="Times" w:eastAsia="Times New Roman" w:hAnsi="Times" w:cs="Times New Roman"/>
          <w:sz w:val="24"/>
          <w:szCs w:val="24"/>
        </w:rPr>
        <w:t xml:space="preserve"> methanogens coupled with facultative </w:t>
      </w:r>
      <w:proofErr w:type="spellStart"/>
      <w:r w:rsidR="00BF177A">
        <w:rPr>
          <w:rFonts w:ascii="Times" w:eastAsia="Times New Roman" w:hAnsi="Times" w:cs="Times New Roman"/>
          <w:sz w:val="24"/>
          <w:szCs w:val="24"/>
        </w:rPr>
        <w:t>syntrophs</w:t>
      </w:r>
      <w:proofErr w:type="spellEnd"/>
      <w:r w:rsidR="00BF177A">
        <w:rPr>
          <w:rFonts w:ascii="Times" w:eastAsia="Times New Roman" w:hAnsi="Times" w:cs="Times New Roman"/>
          <w:sz w:val="24"/>
          <w:szCs w:val="24"/>
        </w:rPr>
        <w:t xml:space="preserve"> (</w:t>
      </w:r>
      <w:proofErr w:type="spellStart"/>
      <w:r w:rsidR="00BF177A" w:rsidRPr="00BF177A">
        <w:rPr>
          <w:rFonts w:ascii="Times" w:eastAsia="Times New Roman" w:hAnsi="Times" w:cs="Times New Roman"/>
          <w:i/>
          <w:sz w:val="24"/>
          <w:szCs w:val="24"/>
        </w:rPr>
        <w:t>Desulfovibrio</w:t>
      </w:r>
      <w:proofErr w:type="spellEnd"/>
      <w:r w:rsidR="00BF177A">
        <w:rPr>
          <w:rFonts w:ascii="Times" w:eastAsia="Times New Roman" w:hAnsi="Times" w:cs="Times New Roman"/>
          <w:sz w:val="24"/>
          <w:szCs w:val="24"/>
        </w:rPr>
        <w:t xml:space="preserve"> species) we developed a multiplexed monitoring system that accommodates up to 64 pressurized </w:t>
      </w:r>
      <w:commentRangeStart w:id="3"/>
      <w:r w:rsidR="007F74DF">
        <w:rPr>
          <w:rFonts w:ascii="Times" w:eastAsia="Times New Roman" w:hAnsi="Times" w:cs="Times New Roman"/>
          <w:sz w:val="24"/>
          <w:szCs w:val="24"/>
        </w:rPr>
        <w:t xml:space="preserve">batch culture </w:t>
      </w:r>
      <w:r w:rsidR="00BF177A">
        <w:rPr>
          <w:rFonts w:ascii="Times" w:eastAsia="Times New Roman" w:hAnsi="Times" w:cs="Times New Roman"/>
          <w:sz w:val="24"/>
          <w:szCs w:val="24"/>
        </w:rPr>
        <w:t xml:space="preserve">growth vessels (“Balch” tubes) </w:t>
      </w:r>
      <w:commentRangeEnd w:id="3"/>
      <w:r w:rsidR="003C600A">
        <w:rPr>
          <w:rStyle w:val="CommentReference"/>
        </w:rPr>
        <w:commentReference w:id="3"/>
      </w:r>
      <w:r w:rsidR="00BF177A">
        <w:rPr>
          <w:rFonts w:ascii="Times" w:eastAsia="Times New Roman" w:hAnsi="Times" w:cs="Times New Roman"/>
          <w:sz w:val="24"/>
          <w:szCs w:val="24"/>
        </w:rPr>
        <w:t>on a remotely controlled shaking platform.  Turbidity is monitored at defined time interval</w:t>
      </w:r>
      <w:r w:rsidR="00A35353">
        <w:rPr>
          <w:rFonts w:ascii="Times" w:eastAsia="Times New Roman" w:hAnsi="Times" w:cs="Times New Roman"/>
          <w:sz w:val="24"/>
          <w:szCs w:val="24"/>
        </w:rPr>
        <w:t xml:space="preserve">s by suspending </w:t>
      </w:r>
      <w:r w:rsidR="00BF177A">
        <w:rPr>
          <w:rFonts w:ascii="Times" w:eastAsia="Times New Roman" w:hAnsi="Times" w:cs="Times New Roman"/>
          <w:sz w:val="24"/>
          <w:szCs w:val="24"/>
        </w:rPr>
        <w:t xml:space="preserve">shaking and raising the platform </w:t>
      </w:r>
      <w:r w:rsidR="003050F1">
        <w:rPr>
          <w:rFonts w:ascii="Times" w:eastAsia="Times New Roman" w:hAnsi="Times" w:cs="Times New Roman"/>
          <w:sz w:val="24"/>
          <w:szCs w:val="24"/>
        </w:rPr>
        <w:t>vertically</w:t>
      </w:r>
      <w:r w:rsidR="00BF177A">
        <w:rPr>
          <w:rFonts w:ascii="Times" w:eastAsia="Times New Roman" w:hAnsi="Times" w:cs="Times New Roman"/>
          <w:sz w:val="24"/>
          <w:szCs w:val="24"/>
        </w:rPr>
        <w:t xml:space="preserve"> for a time </w:t>
      </w:r>
      <w:del w:id="4" w:author="Jessica Hardwicke" w:date="2017-04-10T15:39:00Z">
        <w:r w:rsidR="00535430" w:rsidDel="00B82EB0">
          <w:rPr>
            <w:rFonts w:ascii="Times" w:eastAsia="Times New Roman" w:hAnsi="Times" w:cs="Times New Roman"/>
            <w:sz w:val="24"/>
            <w:szCs w:val="24"/>
          </w:rPr>
          <w:delText xml:space="preserve">interval </w:delText>
        </w:r>
      </w:del>
      <w:r w:rsidR="00535430">
        <w:rPr>
          <w:rFonts w:ascii="Times" w:eastAsia="Times New Roman" w:hAnsi="Times" w:cs="Times New Roman"/>
          <w:sz w:val="24"/>
          <w:szCs w:val="24"/>
        </w:rPr>
        <w:t xml:space="preserve">sufficient to clear </w:t>
      </w:r>
      <w:r w:rsidR="00BF177A">
        <w:rPr>
          <w:rFonts w:ascii="Times" w:eastAsia="Times New Roman" w:hAnsi="Times" w:cs="Times New Roman"/>
          <w:sz w:val="24"/>
          <w:szCs w:val="24"/>
        </w:rPr>
        <w:t>tubes of bubbles before reading optical dens</w:t>
      </w:r>
      <w:r w:rsidR="00535430">
        <w:rPr>
          <w:rFonts w:ascii="Times" w:eastAsia="Times New Roman" w:hAnsi="Times" w:cs="Times New Roman"/>
          <w:sz w:val="24"/>
          <w:szCs w:val="24"/>
        </w:rPr>
        <w:t xml:space="preserve">ity via paired sensors positioned </w:t>
      </w:r>
      <w:r w:rsidR="009714EA">
        <w:rPr>
          <w:rFonts w:ascii="Times" w:eastAsia="Times New Roman" w:hAnsi="Times" w:cs="Times New Roman"/>
          <w:sz w:val="24"/>
          <w:szCs w:val="24"/>
        </w:rPr>
        <w:t>on opposite sides of each tube receiver</w:t>
      </w:r>
      <w:r w:rsidR="00535430">
        <w:rPr>
          <w:rFonts w:ascii="Times" w:eastAsia="Times New Roman" w:hAnsi="Times" w:cs="Times New Roman"/>
          <w:sz w:val="24"/>
          <w:szCs w:val="24"/>
        </w:rPr>
        <w:t xml:space="preserve">.  </w:t>
      </w:r>
      <w:r w:rsidR="009714EA">
        <w:rPr>
          <w:rFonts w:ascii="Times" w:eastAsia="Times New Roman" w:hAnsi="Times" w:cs="Times New Roman"/>
          <w:sz w:val="24"/>
          <w:szCs w:val="24"/>
        </w:rPr>
        <w:t xml:space="preserve"> Sensor</w:t>
      </w:r>
      <w:r w:rsidR="00B16FC9">
        <w:rPr>
          <w:rFonts w:ascii="Times" w:eastAsia="Times New Roman" w:hAnsi="Times" w:cs="Times New Roman"/>
          <w:sz w:val="24"/>
          <w:szCs w:val="24"/>
        </w:rPr>
        <w:t xml:space="preserve"> data is logged automatically on</w:t>
      </w:r>
      <w:r w:rsidR="009714EA">
        <w:rPr>
          <w:rFonts w:ascii="Times" w:eastAsia="Times New Roman" w:hAnsi="Times" w:cs="Times New Roman"/>
          <w:sz w:val="24"/>
          <w:szCs w:val="24"/>
        </w:rPr>
        <w:t xml:space="preserve"> a database server through</w:t>
      </w:r>
      <w:r w:rsidR="003050F1">
        <w:rPr>
          <w:rFonts w:ascii="Times" w:eastAsia="Times New Roman" w:hAnsi="Times" w:cs="Times New Roman"/>
          <w:sz w:val="24"/>
          <w:szCs w:val="24"/>
        </w:rPr>
        <w:t xml:space="preserve"> a</w:t>
      </w:r>
      <w:r w:rsidR="009714EA">
        <w:rPr>
          <w:rFonts w:ascii="Times" w:eastAsia="Times New Roman" w:hAnsi="Times" w:cs="Times New Roman"/>
          <w:sz w:val="24"/>
          <w:szCs w:val="24"/>
        </w:rPr>
        <w:t xml:space="preserve"> </w:t>
      </w:r>
      <w:r w:rsidR="003050F1">
        <w:rPr>
          <w:rFonts w:ascii="Times" w:eastAsia="Times New Roman" w:hAnsi="Times" w:cs="Times New Roman"/>
          <w:sz w:val="24"/>
          <w:szCs w:val="24"/>
        </w:rPr>
        <w:t>wired Ethernet</w:t>
      </w:r>
      <w:r w:rsidR="00895E2A">
        <w:rPr>
          <w:rFonts w:ascii="Times" w:eastAsia="Times New Roman" w:hAnsi="Times" w:cs="Times New Roman"/>
          <w:sz w:val="24"/>
          <w:szCs w:val="24"/>
        </w:rPr>
        <w:t xml:space="preserve"> </w:t>
      </w:r>
      <w:r w:rsidR="003050F1">
        <w:rPr>
          <w:rFonts w:ascii="Times" w:eastAsia="Times New Roman" w:hAnsi="Times" w:cs="Times New Roman"/>
          <w:sz w:val="24"/>
          <w:szCs w:val="24"/>
        </w:rPr>
        <w:t>connection</w:t>
      </w:r>
      <w:r w:rsidR="00895E2A">
        <w:rPr>
          <w:rFonts w:ascii="Times" w:eastAsia="Times New Roman" w:hAnsi="Times" w:cs="Times New Roman"/>
          <w:sz w:val="24"/>
          <w:szCs w:val="24"/>
        </w:rPr>
        <w:t xml:space="preserve">.   A </w:t>
      </w:r>
      <w:r w:rsidR="00B16FC9">
        <w:rPr>
          <w:rFonts w:ascii="Times" w:eastAsia="Times New Roman" w:hAnsi="Times" w:cs="Times New Roman"/>
          <w:sz w:val="24"/>
          <w:szCs w:val="24"/>
        </w:rPr>
        <w:t>custom</w:t>
      </w:r>
      <w:r w:rsidR="00895E2A">
        <w:rPr>
          <w:rFonts w:ascii="Times" w:eastAsia="Times New Roman" w:hAnsi="Times" w:cs="Times New Roman"/>
          <w:sz w:val="24"/>
          <w:szCs w:val="24"/>
        </w:rPr>
        <w:t xml:space="preserve"> program</w:t>
      </w:r>
      <w:r w:rsidR="00B16FC9">
        <w:rPr>
          <w:rFonts w:ascii="Times" w:eastAsia="Times New Roman" w:hAnsi="Times" w:cs="Times New Roman"/>
          <w:sz w:val="24"/>
          <w:szCs w:val="24"/>
        </w:rPr>
        <w:t xml:space="preserve"> displays the growth data in real time, converts sensor data to optical density, calculates</w:t>
      </w:r>
      <w:bookmarkStart w:id="5" w:name="_GoBack"/>
      <w:bookmarkEnd w:id="5"/>
      <w:r w:rsidR="00B16FC9">
        <w:rPr>
          <w:rFonts w:ascii="Times" w:eastAsia="Times New Roman" w:hAnsi="Times" w:cs="Times New Roman"/>
          <w:sz w:val="24"/>
          <w:szCs w:val="24"/>
        </w:rPr>
        <w:t xml:space="preserve"> changing growth rate </w:t>
      </w:r>
      <w:r w:rsidR="00B16FC9">
        <w:rPr>
          <w:rFonts w:ascii="Times" w:eastAsia="Times New Roman" w:hAnsi="Times" w:cs="Times New Roman"/>
          <w:sz w:val="24"/>
          <w:szCs w:val="24"/>
        </w:rPr>
        <w:lastRenderedPageBreak/>
        <w:t>through time, and offers direct comparison</w:t>
      </w:r>
      <w:r w:rsidR="004655B4">
        <w:rPr>
          <w:rFonts w:ascii="Times" w:eastAsia="Times New Roman" w:hAnsi="Times" w:cs="Times New Roman"/>
          <w:sz w:val="24"/>
          <w:szCs w:val="24"/>
        </w:rPr>
        <w:t>s</w:t>
      </w:r>
      <w:r w:rsidR="00B16FC9">
        <w:rPr>
          <w:rFonts w:ascii="Times" w:eastAsia="Times New Roman" w:hAnsi="Times" w:cs="Times New Roman"/>
          <w:sz w:val="24"/>
          <w:szCs w:val="24"/>
        </w:rPr>
        <w:t xml:space="preserve"> of growth kinetics of individual cultures within or between different growth experiments.  </w:t>
      </w:r>
      <w:r w:rsidR="003F093F">
        <w:rPr>
          <w:rFonts w:ascii="Times" w:eastAsia="Times New Roman" w:hAnsi="Times" w:cs="Times New Roman"/>
          <w:sz w:val="24"/>
          <w:szCs w:val="24"/>
        </w:rPr>
        <w:t>We here describe</w:t>
      </w:r>
      <w:r w:rsidR="00B16FC9">
        <w:rPr>
          <w:rFonts w:ascii="Times" w:eastAsia="Times New Roman" w:hAnsi="Times" w:cs="Times New Roman"/>
          <w:sz w:val="24"/>
          <w:szCs w:val="24"/>
        </w:rPr>
        <w:t xml:space="preserve"> the system architecture and its application</w:t>
      </w:r>
      <w:r w:rsidR="003F093F">
        <w:rPr>
          <w:rFonts w:ascii="Times" w:eastAsia="Times New Roman" w:hAnsi="Times" w:cs="Times New Roman"/>
          <w:sz w:val="24"/>
          <w:szCs w:val="24"/>
        </w:rPr>
        <w:t xml:space="preserve"> </w:t>
      </w:r>
      <w:r w:rsidR="003050F1">
        <w:rPr>
          <w:rFonts w:ascii="Times" w:eastAsia="Times New Roman" w:hAnsi="Times" w:cs="Times New Roman"/>
          <w:sz w:val="24"/>
          <w:szCs w:val="24"/>
        </w:rPr>
        <w:t xml:space="preserve">for </w:t>
      </w:r>
      <w:r w:rsidR="00146FB4">
        <w:rPr>
          <w:rFonts w:ascii="Times" w:eastAsia="Times New Roman" w:hAnsi="Times" w:cs="Times New Roman"/>
          <w:sz w:val="24"/>
          <w:szCs w:val="24"/>
        </w:rPr>
        <w:t>the</w:t>
      </w:r>
      <w:r w:rsidR="003F093F">
        <w:rPr>
          <w:rFonts w:ascii="Times" w:eastAsia="Times New Roman" w:hAnsi="Times" w:cs="Times New Roman"/>
          <w:sz w:val="24"/>
          <w:szCs w:val="24"/>
        </w:rPr>
        <w:t xml:space="preserve"> accurate and precise determination of </w:t>
      </w:r>
      <w:r w:rsidR="005F795A">
        <w:rPr>
          <w:rFonts w:ascii="Times" w:eastAsia="Times New Roman" w:hAnsi="Times" w:cs="Times New Roman"/>
          <w:sz w:val="24"/>
          <w:szCs w:val="24"/>
        </w:rPr>
        <w:t xml:space="preserve">the </w:t>
      </w:r>
      <w:r w:rsidR="003F093F">
        <w:rPr>
          <w:rFonts w:ascii="Times" w:eastAsia="Times New Roman" w:hAnsi="Times" w:cs="Times New Roman"/>
          <w:sz w:val="24"/>
          <w:szCs w:val="24"/>
        </w:rPr>
        <w:t xml:space="preserve">growth kinetics of model microbial communities </w:t>
      </w:r>
      <w:r w:rsidR="005F795A">
        <w:rPr>
          <w:rFonts w:ascii="Times" w:eastAsia="Times New Roman" w:hAnsi="Times" w:cs="Times New Roman"/>
          <w:sz w:val="24"/>
          <w:szCs w:val="24"/>
        </w:rPr>
        <w:t>composed</w:t>
      </w:r>
      <w:r w:rsidR="003F093F">
        <w:rPr>
          <w:rFonts w:ascii="Times" w:eastAsia="Times New Roman" w:hAnsi="Times" w:cs="Times New Roman"/>
          <w:sz w:val="24"/>
          <w:szCs w:val="24"/>
        </w:rPr>
        <w:t xml:space="preserve"> of the </w:t>
      </w:r>
      <w:proofErr w:type="spellStart"/>
      <w:r w:rsidR="003F093F">
        <w:rPr>
          <w:rFonts w:ascii="Times" w:eastAsia="Times New Roman" w:hAnsi="Times" w:cs="Times New Roman"/>
          <w:sz w:val="24"/>
          <w:szCs w:val="24"/>
        </w:rPr>
        <w:t>hydrogenotrophic</w:t>
      </w:r>
      <w:proofErr w:type="spellEnd"/>
      <w:r w:rsidR="003F093F">
        <w:rPr>
          <w:rFonts w:ascii="Times" w:eastAsia="Times New Roman" w:hAnsi="Times" w:cs="Times New Roman"/>
          <w:sz w:val="24"/>
          <w:szCs w:val="24"/>
        </w:rPr>
        <w:t xml:space="preserve"> methanogen </w:t>
      </w:r>
      <w:proofErr w:type="spellStart"/>
      <w:r w:rsidR="003F093F" w:rsidRPr="005F795A">
        <w:rPr>
          <w:rFonts w:ascii="Times" w:eastAsia="Times New Roman" w:hAnsi="Times" w:cs="Times New Roman"/>
          <w:i/>
          <w:sz w:val="24"/>
          <w:szCs w:val="24"/>
        </w:rPr>
        <w:t>Methanococcus</w:t>
      </w:r>
      <w:proofErr w:type="spellEnd"/>
      <w:r w:rsidR="003F093F">
        <w:rPr>
          <w:rFonts w:ascii="Times" w:eastAsia="Times New Roman" w:hAnsi="Times" w:cs="Times New Roman"/>
          <w:sz w:val="24"/>
          <w:szCs w:val="24"/>
        </w:rPr>
        <w:t xml:space="preserve"> </w:t>
      </w:r>
      <w:proofErr w:type="spellStart"/>
      <w:r w:rsidR="003F093F" w:rsidRPr="005F795A">
        <w:rPr>
          <w:rFonts w:ascii="Times" w:eastAsia="Times New Roman" w:hAnsi="Times" w:cs="Times New Roman"/>
          <w:i/>
          <w:sz w:val="24"/>
          <w:szCs w:val="24"/>
        </w:rPr>
        <w:t>maripaludis</w:t>
      </w:r>
      <w:proofErr w:type="spellEnd"/>
      <w:ins w:id="6" w:author="ElliottN" w:date="2017-03-28T03:37:00Z">
        <w:r w:rsidR="000C7359">
          <w:rPr>
            <w:rFonts w:ascii="Times" w:eastAsia="Times New Roman" w:hAnsi="Times" w:cs="Times New Roman"/>
            <w:i/>
            <w:sz w:val="24"/>
            <w:szCs w:val="24"/>
          </w:rPr>
          <w:t xml:space="preserve"> </w:t>
        </w:r>
      </w:ins>
      <w:r w:rsidR="000C7359">
        <w:rPr>
          <w:rFonts w:ascii="Times" w:eastAsia="Times New Roman" w:hAnsi="Times" w:cs="Times New Roman"/>
          <w:sz w:val="24"/>
          <w:szCs w:val="24"/>
        </w:rPr>
        <w:t>(Mm)</w:t>
      </w:r>
      <w:r w:rsidR="000C7359">
        <w:rPr>
          <w:rFonts w:ascii="Times" w:eastAsia="Times New Roman" w:hAnsi="Times" w:cs="Times New Roman"/>
          <w:i/>
          <w:sz w:val="24"/>
          <w:szCs w:val="24"/>
        </w:rPr>
        <w:t xml:space="preserve"> </w:t>
      </w:r>
      <w:r w:rsidR="003F093F">
        <w:rPr>
          <w:rFonts w:ascii="Times" w:eastAsia="Times New Roman" w:hAnsi="Times" w:cs="Times New Roman"/>
          <w:sz w:val="24"/>
          <w:szCs w:val="24"/>
        </w:rPr>
        <w:t xml:space="preserve"> gro</w:t>
      </w:r>
      <w:r w:rsidR="005F795A">
        <w:rPr>
          <w:rFonts w:ascii="Times" w:eastAsia="Times New Roman" w:hAnsi="Times" w:cs="Times New Roman"/>
          <w:sz w:val="24"/>
          <w:szCs w:val="24"/>
        </w:rPr>
        <w:t>wing in syntrophic</w:t>
      </w:r>
      <w:r w:rsidR="003F093F">
        <w:rPr>
          <w:rFonts w:ascii="Times" w:eastAsia="Times New Roman" w:hAnsi="Times" w:cs="Times New Roman"/>
          <w:sz w:val="24"/>
          <w:szCs w:val="24"/>
        </w:rPr>
        <w:t xml:space="preserve"> association with </w:t>
      </w:r>
      <w:proofErr w:type="spellStart"/>
      <w:r w:rsidR="003F093F" w:rsidRPr="005F795A">
        <w:rPr>
          <w:rFonts w:ascii="Times" w:eastAsia="Times New Roman" w:hAnsi="Times" w:cs="Times New Roman"/>
          <w:i/>
          <w:sz w:val="24"/>
          <w:szCs w:val="24"/>
        </w:rPr>
        <w:t>Desulfovibrio</w:t>
      </w:r>
      <w:proofErr w:type="spellEnd"/>
      <w:r w:rsidR="003F093F">
        <w:rPr>
          <w:rFonts w:ascii="Times" w:eastAsia="Times New Roman" w:hAnsi="Times" w:cs="Times New Roman"/>
          <w:sz w:val="24"/>
          <w:szCs w:val="24"/>
        </w:rPr>
        <w:t xml:space="preserve"> </w:t>
      </w:r>
      <w:r w:rsidR="003F093F" w:rsidRPr="005F795A">
        <w:rPr>
          <w:rFonts w:ascii="Times" w:eastAsia="Times New Roman" w:hAnsi="Times" w:cs="Times New Roman"/>
          <w:i/>
          <w:sz w:val="24"/>
          <w:szCs w:val="24"/>
        </w:rPr>
        <w:t>vulgaris</w:t>
      </w:r>
      <w:r w:rsidR="000C7359">
        <w:rPr>
          <w:rFonts w:ascii="Times" w:eastAsia="Times New Roman" w:hAnsi="Times" w:cs="Times New Roman"/>
          <w:i/>
          <w:sz w:val="24"/>
          <w:szCs w:val="24"/>
        </w:rPr>
        <w:t xml:space="preserve"> </w:t>
      </w:r>
      <w:r w:rsidR="000C7359">
        <w:rPr>
          <w:rFonts w:ascii="Times" w:eastAsia="Times New Roman" w:hAnsi="Times" w:cs="Times New Roman"/>
          <w:sz w:val="24"/>
          <w:szCs w:val="24"/>
        </w:rPr>
        <w:t>(</w:t>
      </w:r>
      <w:proofErr w:type="spellStart"/>
      <w:r w:rsidR="000C7359">
        <w:rPr>
          <w:rFonts w:ascii="Times" w:eastAsia="Times New Roman" w:hAnsi="Times" w:cs="Times New Roman"/>
          <w:sz w:val="24"/>
          <w:szCs w:val="24"/>
        </w:rPr>
        <w:t>Dv</w:t>
      </w:r>
      <w:proofErr w:type="spellEnd"/>
      <w:r w:rsidR="000C7359">
        <w:rPr>
          <w:rFonts w:ascii="Times" w:eastAsia="Times New Roman" w:hAnsi="Times" w:cs="Times New Roman"/>
          <w:sz w:val="24"/>
          <w:szCs w:val="24"/>
        </w:rPr>
        <w:t>)</w:t>
      </w:r>
      <w:r w:rsidR="003F093F">
        <w:rPr>
          <w:rFonts w:ascii="Times" w:eastAsia="Times New Roman" w:hAnsi="Times" w:cs="Times New Roman"/>
          <w:sz w:val="24"/>
          <w:szCs w:val="24"/>
        </w:rPr>
        <w:t xml:space="preserve">. </w:t>
      </w:r>
      <w:bookmarkStart w:id="7" w:name="h.c65hbnn5s5gd" w:colFirst="0" w:colLast="0"/>
      <w:bookmarkEnd w:id="7"/>
    </w:p>
    <w:p w14:paraId="62BEFAC4" w14:textId="77777777" w:rsidR="00B177E6" w:rsidRPr="00066837" w:rsidRDefault="00B177E6" w:rsidP="00B177E6">
      <w:pPr>
        <w:pStyle w:val="Normal1"/>
        <w:spacing w:line="360" w:lineRule="auto"/>
        <w:rPr>
          <w:rFonts w:ascii="Times" w:eastAsia="Times New Roman" w:hAnsi="Times" w:cs="Times New Roman"/>
          <w:b/>
          <w:sz w:val="28"/>
          <w:szCs w:val="28"/>
        </w:rPr>
      </w:pPr>
      <w:r>
        <w:rPr>
          <w:rFonts w:ascii="Times" w:eastAsia="Times New Roman" w:hAnsi="Times" w:cs="Times New Roman"/>
          <w:b/>
          <w:sz w:val="28"/>
          <w:szCs w:val="28"/>
        </w:rPr>
        <w:t xml:space="preserve">Materials and </w:t>
      </w:r>
      <w:r w:rsidRPr="00066837">
        <w:rPr>
          <w:rFonts w:ascii="Times" w:eastAsia="Times New Roman" w:hAnsi="Times" w:cs="Times New Roman"/>
          <w:b/>
          <w:sz w:val="28"/>
          <w:szCs w:val="28"/>
        </w:rPr>
        <w:t>Methods</w:t>
      </w:r>
    </w:p>
    <w:p w14:paraId="3284BB19" w14:textId="38AFC246" w:rsidR="00BF07D7" w:rsidRDefault="00232A3D" w:rsidP="00B177E6">
      <w:pPr>
        <w:pStyle w:val="Normal1"/>
        <w:spacing w:line="360" w:lineRule="auto"/>
        <w:rPr>
          <w:rFonts w:ascii="Times" w:eastAsia="Times New Roman" w:hAnsi="Times" w:cs="Times New Roman"/>
          <w:sz w:val="24"/>
          <w:szCs w:val="24"/>
        </w:rPr>
      </w:pPr>
      <w:r>
        <w:rPr>
          <w:rFonts w:ascii="Times" w:eastAsia="Times New Roman" w:hAnsi="Times" w:cs="Times New Roman"/>
          <w:b/>
          <w:sz w:val="24"/>
          <w:szCs w:val="24"/>
        </w:rPr>
        <w:t>S</w:t>
      </w:r>
      <w:r w:rsidR="00B177E6">
        <w:rPr>
          <w:rFonts w:ascii="Times" w:eastAsia="Times New Roman" w:hAnsi="Times" w:cs="Times New Roman"/>
          <w:b/>
          <w:sz w:val="24"/>
          <w:szCs w:val="24"/>
        </w:rPr>
        <w:t>ystem overview</w:t>
      </w:r>
      <w:r w:rsidR="00B177E6">
        <w:rPr>
          <w:rFonts w:ascii="Times" w:hAnsi="Times"/>
        </w:rPr>
        <w:t xml:space="preserve">.  </w:t>
      </w:r>
      <w:r w:rsidR="00B177E6">
        <w:rPr>
          <w:rFonts w:ascii="Times" w:eastAsia="Times New Roman" w:hAnsi="Times" w:cs="Times New Roman"/>
          <w:sz w:val="24"/>
          <w:szCs w:val="24"/>
        </w:rPr>
        <w:t xml:space="preserve">The </w:t>
      </w:r>
      <w:r>
        <w:rPr>
          <w:rFonts w:ascii="Times" w:eastAsia="Times New Roman" w:hAnsi="Times" w:cs="Times New Roman"/>
          <w:sz w:val="24"/>
          <w:szCs w:val="24"/>
        </w:rPr>
        <w:t>Optical Density Investigation (</w:t>
      </w:r>
      <w:proofErr w:type="spellStart"/>
      <w:r>
        <w:rPr>
          <w:rFonts w:ascii="Times" w:eastAsia="Times New Roman" w:hAnsi="Times" w:cs="Times New Roman"/>
          <w:sz w:val="24"/>
          <w:szCs w:val="24"/>
        </w:rPr>
        <w:t>ODIn</w:t>
      </w:r>
      <w:proofErr w:type="spellEnd"/>
      <w:r>
        <w:rPr>
          <w:rFonts w:ascii="Times" w:eastAsia="Times New Roman" w:hAnsi="Times" w:cs="Times New Roman"/>
          <w:sz w:val="24"/>
          <w:szCs w:val="24"/>
        </w:rPr>
        <w:t xml:space="preserve">) </w:t>
      </w:r>
      <w:r w:rsidRPr="00A9228B">
        <w:rPr>
          <w:rFonts w:ascii="Times" w:eastAsia="Times New Roman" w:hAnsi="Times" w:cs="Times New Roman"/>
          <w:sz w:val="24"/>
          <w:szCs w:val="24"/>
        </w:rPr>
        <w:t>system</w:t>
      </w:r>
      <w:r w:rsidR="008766C0">
        <w:rPr>
          <w:rFonts w:ascii="Times" w:eastAsia="Times New Roman" w:hAnsi="Times" w:cs="Times New Roman"/>
          <w:sz w:val="24"/>
          <w:szCs w:val="24"/>
        </w:rPr>
        <w:t xml:space="preserve"> was</w:t>
      </w:r>
      <w:r w:rsidR="00B177E6">
        <w:rPr>
          <w:rFonts w:ascii="Times" w:eastAsia="Times New Roman" w:hAnsi="Times" w:cs="Times New Roman"/>
          <w:sz w:val="24"/>
          <w:szCs w:val="24"/>
        </w:rPr>
        <w:t xml:space="preserve"> </w:t>
      </w:r>
      <w:r w:rsidR="00B177E6" w:rsidRPr="00A9228B">
        <w:rPr>
          <w:rFonts w:ascii="Times" w:eastAsia="Times New Roman" w:hAnsi="Times" w:cs="Times New Roman"/>
          <w:sz w:val="24"/>
          <w:szCs w:val="24"/>
        </w:rPr>
        <w:t xml:space="preserve">designed </w:t>
      </w:r>
      <w:r w:rsidR="00B177E6">
        <w:rPr>
          <w:rFonts w:ascii="Times" w:eastAsia="Times New Roman" w:hAnsi="Times" w:cs="Times New Roman"/>
          <w:sz w:val="24"/>
          <w:szCs w:val="24"/>
        </w:rPr>
        <w:t>for use with standard</w:t>
      </w:r>
      <w:r w:rsidR="00B177E6" w:rsidRPr="00A9228B">
        <w:rPr>
          <w:rFonts w:ascii="Times" w:eastAsia="Times New Roman" w:hAnsi="Times" w:cs="Times New Roman"/>
          <w:sz w:val="24"/>
          <w:szCs w:val="24"/>
        </w:rPr>
        <w:t xml:space="preserve"> </w:t>
      </w:r>
      <w:r w:rsidR="00B177E6">
        <w:rPr>
          <w:rFonts w:ascii="Times" w:eastAsia="Times New Roman" w:hAnsi="Times" w:cs="Times New Roman"/>
          <w:sz w:val="24"/>
          <w:szCs w:val="24"/>
        </w:rPr>
        <w:t xml:space="preserve">Balch tubes </w:t>
      </w:r>
      <w:r w:rsidR="00B177E6" w:rsidRPr="00A9228B">
        <w:rPr>
          <w:rFonts w:ascii="Times" w:eastAsia="Times New Roman" w:hAnsi="Times" w:cs="Times New Roman"/>
          <w:sz w:val="24"/>
          <w:szCs w:val="24"/>
        </w:rPr>
        <w:t>(18x150 mm stoppered glass ana</w:t>
      </w:r>
      <w:r w:rsidR="00B177E6">
        <w:rPr>
          <w:rFonts w:ascii="Times" w:eastAsia="Times New Roman" w:hAnsi="Times" w:cs="Times New Roman"/>
          <w:sz w:val="24"/>
          <w:szCs w:val="24"/>
        </w:rPr>
        <w:t>erobic culturing tubes) commonly used for culturing fastidious anaerobes.</w:t>
      </w:r>
      <w:r w:rsidR="00B177E6" w:rsidRPr="00A9228B">
        <w:rPr>
          <w:rFonts w:ascii="Times" w:eastAsia="Times New Roman" w:hAnsi="Times" w:cs="Times New Roman"/>
          <w:sz w:val="24"/>
          <w:szCs w:val="24"/>
        </w:rPr>
        <w:t xml:space="preserve"> </w:t>
      </w:r>
      <w:r w:rsidR="00264386">
        <w:rPr>
          <w:rFonts w:ascii="Times" w:eastAsia="Times New Roman" w:hAnsi="Times" w:cs="Times New Roman"/>
          <w:sz w:val="24"/>
          <w:szCs w:val="24"/>
        </w:rPr>
        <w:t xml:space="preserve"> </w:t>
      </w:r>
      <w:r w:rsidR="00B177E6" w:rsidRPr="00A9228B">
        <w:rPr>
          <w:rFonts w:ascii="Times" w:eastAsia="Times New Roman" w:hAnsi="Times" w:cs="Times New Roman"/>
          <w:sz w:val="24"/>
          <w:szCs w:val="24"/>
        </w:rPr>
        <w:t>Balch tubes are engineered to maintain anaerobic microbial cultures by use of removable rubber stoppers secured using crimped aluminum seals</w:t>
      </w:r>
      <w:r w:rsidR="00113380">
        <w:rPr>
          <w:rFonts w:ascii="Times" w:eastAsia="Times New Roman" w:hAnsi="Times" w:cs="Times New Roman"/>
          <w:sz w:val="24"/>
          <w:szCs w:val="24"/>
        </w:rPr>
        <w:t xml:space="preserve"> (</w:t>
      </w:r>
      <w:r w:rsidR="00AD2E99">
        <w:rPr>
          <w:rFonts w:ascii="Times" w:eastAsia="Times New Roman" w:hAnsi="Times" w:cs="Times New Roman"/>
          <w:sz w:val="24"/>
          <w:szCs w:val="24"/>
        </w:rPr>
        <w:t>5</w:t>
      </w:r>
      <w:r w:rsidR="00113380">
        <w:rPr>
          <w:rFonts w:ascii="Times" w:eastAsia="Times New Roman" w:hAnsi="Times" w:cs="Times New Roman"/>
          <w:sz w:val="24"/>
          <w:szCs w:val="24"/>
        </w:rPr>
        <w:t>)</w:t>
      </w:r>
      <w:r w:rsidR="00F0100C">
        <w:rPr>
          <w:rFonts w:ascii="Times" w:eastAsia="Times New Roman" w:hAnsi="Times" w:cs="Times New Roman"/>
          <w:sz w:val="24"/>
          <w:szCs w:val="24"/>
        </w:rPr>
        <w:t xml:space="preserve"> which provide an impermeable barrier to the external environment</w:t>
      </w:r>
      <w:r w:rsidR="00B177E6" w:rsidRPr="00A9228B">
        <w:rPr>
          <w:rFonts w:ascii="Times" w:eastAsia="Times New Roman" w:hAnsi="Times" w:cs="Times New Roman"/>
          <w:sz w:val="24"/>
          <w:szCs w:val="24"/>
        </w:rPr>
        <w:t xml:space="preserve">.  Sample tubes are </w:t>
      </w:r>
      <w:r w:rsidR="000076A1" w:rsidRPr="00A9228B">
        <w:rPr>
          <w:rFonts w:ascii="Times" w:eastAsia="Times New Roman" w:hAnsi="Times" w:cs="Times New Roman"/>
          <w:sz w:val="24"/>
          <w:szCs w:val="24"/>
        </w:rPr>
        <w:t>contained</w:t>
      </w:r>
      <w:r w:rsidR="00B177E6" w:rsidRPr="00A9228B">
        <w:rPr>
          <w:rFonts w:ascii="Times" w:eastAsia="Times New Roman" w:hAnsi="Times" w:cs="Times New Roman"/>
          <w:sz w:val="24"/>
          <w:szCs w:val="24"/>
        </w:rPr>
        <w:t xml:space="preserve"> in machined, modular resin tube racks engineered to accommodate eight individual tubes in a 1 x 8 linear layout</w:t>
      </w:r>
      <w:r w:rsidR="00EA2455">
        <w:rPr>
          <w:rFonts w:ascii="Times" w:eastAsia="Times New Roman" w:hAnsi="Times" w:cs="Times New Roman"/>
          <w:sz w:val="24"/>
          <w:szCs w:val="24"/>
        </w:rPr>
        <w:t xml:space="preserve"> (FIGURE S.XX)</w:t>
      </w:r>
      <w:r w:rsidR="00B177E6" w:rsidRPr="00A9228B">
        <w:rPr>
          <w:rFonts w:ascii="Times" w:eastAsia="Times New Roman" w:hAnsi="Times" w:cs="Times New Roman"/>
          <w:sz w:val="24"/>
          <w:szCs w:val="24"/>
        </w:rPr>
        <w:t xml:space="preserve">.  Each tube rack integrates eight </w:t>
      </w:r>
      <w:r w:rsidR="003050F1" w:rsidRPr="00A9228B">
        <w:rPr>
          <w:rFonts w:ascii="Times" w:eastAsia="Times New Roman" w:hAnsi="Times" w:cs="Times New Roman"/>
          <w:sz w:val="24"/>
          <w:szCs w:val="24"/>
        </w:rPr>
        <w:t>separate</w:t>
      </w:r>
      <w:r w:rsidR="00B177E6" w:rsidRPr="00A9228B">
        <w:rPr>
          <w:rFonts w:ascii="Times" w:eastAsia="Times New Roman" w:hAnsi="Times" w:cs="Times New Roman"/>
          <w:sz w:val="24"/>
          <w:szCs w:val="24"/>
        </w:rPr>
        <w:t xml:space="preserve"> sensors</w:t>
      </w:r>
      <w:r w:rsidR="00D26903">
        <w:rPr>
          <w:rFonts w:ascii="Times" w:eastAsia="Times New Roman" w:hAnsi="Times" w:cs="Times New Roman"/>
          <w:sz w:val="24"/>
          <w:szCs w:val="24"/>
        </w:rPr>
        <w:t xml:space="preserve"> each</w:t>
      </w:r>
      <w:r w:rsidR="00B177E6" w:rsidRPr="00A9228B">
        <w:rPr>
          <w:rFonts w:ascii="Times" w:eastAsia="Times New Roman" w:hAnsi="Times" w:cs="Times New Roman"/>
          <w:sz w:val="24"/>
          <w:szCs w:val="24"/>
        </w:rPr>
        <w:t xml:space="preserve"> consisting of a light emitting diode (LED) and a receiving phototransistor wired to a sensing circuit board </w:t>
      </w:r>
      <w:r w:rsidR="00B177E6">
        <w:rPr>
          <w:rFonts w:ascii="Times" w:eastAsia="Times New Roman" w:hAnsi="Times" w:cs="Times New Roman"/>
          <w:sz w:val="24"/>
          <w:szCs w:val="24"/>
        </w:rPr>
        <w:t>for</w:t>
      </w:r>
      <w:r w:rsidR="00B177E6" w:rsidRPr="00A9228B">
        <w:rPr>
          <w:rFonts w:ascii="Times" w:eastAsia="Times New Roman" w:hAnsi="Times" w:cs="Times New Roman"/>
          <w:sz w:val="24"/>
          <w:szCs w:val="24"/>
        </w:rPr>
        <w:t xml:space="preserve"> measurement of each sample channel.  Tubes are secured inside each rack by a removable top cover</w:t>
      </w:r>
      <w:r w:rsidR="00D26903">
        <w:rPr>
          <w:rFonts w:ascii="Times" w:eastAsia="Times New Roman" w:hAnsi="Times" w:cs="Times New Roman"/>
          <w:sz w:val="24"/>
          <w:szCs w:val="24"/>
        </w:rPr>
        <w:t xml:space="preserve"> located</w:t>
      </w:r>
      <w:r w:rsidR="00B177E6" w:rsidRPr="00A9228B">
        <w:rPr>
          <w:rFonts w:ascii="Times" w:eastAsia="Times New Roman" w:hAnsi="Times" w:cs="Times New Roman"/>
          <w:sz w:val="24"/>
          <w:szCs w:val="24"/>
        </w:rPr>
        <w:t xml:space="preserve"> at the insertion end of the rack and stabilized using O-rings channeled into </w:t>
      </w:r>
      <w:r w:rsidR="003050F1">
        <w:rPr>
          <w:rFonts w:ascii="Times" w:eastAsia="Times New Roman" w:hAnsi="Times" w:cs="Times New Roman"/>
          <w:sz w:val="24"/>
          <w:szCs w:val="24"/>
        </w:rPr>
        <w:t>each</w:t>
      </w:r>
      <w:r w:rsidR="00B177E6" w:rsidRPr="00A9228B">
        <w:rPr>
          <w:rFonts w:ascii="Times" w:eastAsia="Times New Roman" w:hAnsi="Times" w:cs="Times New Roman"/>
          <w:sz w:val="24"/>
          <w:szCs w:val="24"/>
        </w:rPr>
        <w:t xml:space="preserve"> tube rack cavity.  The removable top cover has openings at each tube position to allow access to the rubber stopper for sample access during </w:t>
      </w:r>
      <w:r w:rsidR="00B177E6">
        <w:rPr>
          <w:rFonts w:ascii="Times" w:eastAsia="Times New Roman" w:hAnsi="Times" w:cs="Times New Roman"/>
          <w:sz w:val="24"/>
          <w:szCs w:val="24"/>
        </w:rPr>
        <w:t xml:space="preserve">an </w:t>
      </w:r>
      <w:r w:rsidR="00B177E6" w:rsidRPr="00A9228B">
        <w:rPr>
          <w:rFonts w:ascii="Times" w:eastAsia="Times New Roman" w:hAnsi="Times" w:cs="Times New Roman"/>
          <w:sz w:val="24"/>
          <w:szCs w:val="24"/>
        </w:rPr>
        <w:t>experiment.  In total</w:t>
      </w:r>
      <w:r w:rsidR="00A55A42">
        <w:rPr>
          <w:rFonts w:ascii="Times" w:eastAsia="Times New Roman" w:hAnsi="Times" w:cs="Times New Roman"/>
          <w:sz w:val="24"/>
          <w:szCs w:val="24"/>
        </w:rPr>
        <w:t>,</w:t>
      </w:r>
      <w:r w:rsidR="00B177E6" w:rsidRPr="00A9228B">
        <w:rPr>
          <w:rFonts w:ascii="Times" w:eastAsia="Times New Roman" w:hAnsi="Times" w:cs="Times New Roman"/>
          <w:sz w:val="24"/>
          <w:szCs w:val="24"/>
        </w:rPr>
        <w:t xml:space="preserve"> the system</w:t>
      </w:r>
      <w:r w:rsidR="00A55A42">
        <w:rPr>
          <w:rFonts w:ascii="Times" w:eastAsia="Times New Roman" w:hAnsi="Times" w:cs="Times New Roman"/>
          <w:sz w:val="24"/>
          <w:szCs w:val="24"/>
        </w:rPr>
        <w:t xml:space="preserve"> is</w:t>
      </w:r>
      <w:r w:rsidR="00B177E6" w:rsidRPr="00A9228B">
        <w:rPr>
          <w:rFonts w:ascii="Times" w:eastAsia="Times New Roman" w:hAnsi="Times" w:cs="Times New Roman"/>
          <w:sz w:val="24"/>
          <w:szCs w:val="24"/>
        </w:rPr>
        <w:t xml:space="preserve"> comprised of eight tube racks which are secured to the orbital shaker by means of a slide in cabinet </w:t>
      </w:r>
      <w:r w:rsidR="00AC23FF">
        <w:rPr>
          <w:rFonts w:ascii="Times" w:eastAsia="Times New Roman" w:hAnsi="Times" w:cs="Times New Roman"/>
          <w:sz w:val="24"/>
          <w:szCs w:val="24"/>
        </w:rPr>
        <w:t>fastened</w:t>
      </w:r>
      <w:r w:rsidR="00B177E6" w:rsidRPr="00A9228B">
        <w:rPr>
          <w:rFonts w:ascii="Times" w:eastAsia="Times New Roman" w:hAnsi="Times" w:cs="Times New Roman"/>
          <w:sz w:val="24"/>
          <w:szCs w:val="24"/>
        </w:rPr>
        <w:t xml:space="preserve"> to the shaker table platform and are each attached with four socket screws</w:t>
      </w:r>
      <w:r w:rsidR="000E4745">
        <w:rPr>
          <w:rFonts w:ascii="Times" w:eastAsia="Times New Roman" w:hAnsi="Times" w:cs="Times New Roman"/>
          <w:sz w:val="24"/>
          <w:szCs w:val="24"/>
        </w:rPr>
        <w:t xml:space="preserve"> to the cabinet</w:t>
      </w:r>
      <w:r w:rsidR="003375AF">
        <w:rPr>
          <w:rFonts w:ascii="Times" w:eastAsia="Times New Roman" w:hAnsi="Times" w:cs="Times New Roman"/>
          <w:sz w:val="24"/>
          <w:szCs w:val="24"/>
        </w:rPr>
        <w:t xml:space="preserve"> (FIGURE S.XX)</w:t>
      </w:r>
      <w:r w:rsidR="00B177E6" w:rsidRPr="00A9228B">
        <w:rPr>
          <w:rFonts w:ascii="Times" w:eastAsia="Times New Roman" w:hAnsi="Times" w:cs="Times New Roman"/>
          <w:sz w:val="24"/>
          <w:szCs w:val="24"/>
        </w:rPr>
        <w:t xml:space="preserve">.  Each </w:t>
      </w:r>
      <w:r w:rsidR="002A57E8">
        <w:rPr>
          <w:rFonts w:ascii="Times" w:eastAsia="Times New Roman" w:hAnsi="Times" w:cs="Times New Roman"/>
          <w:sz w:val="24"/>
          <w:szCs w:val="24"/>
        </w:rPr>
        <w:t xml:space="preserve">eight </w:t>
      </w:r>
      <w:r w:rsidR="00B177E6" w:rsidRPr="00A9228B">
        <w:rPr>
          <w:rFonts w:ascii="Times" w:eastAsia="Times New Roman" w:hAnsi="Times" w:cs="Times New Roman"/>
          <w:sz w:val="24"/>
          <w:szCs w:val="24"/>
        </w:rPr>
        <w:t>sensor</w:t>
      </w:r>
      <w:r w:rsidR="002A57E8">
        <w:rPr>
          <w:rFonts w:ascii="Times" w:eastAsia="Times New Roman" w:hAnsi="Times" w:cs="Times New Roman"/>
          <w:sz w:val="24"/>
          <w:szCs w:val="24"/>
        </w:rPr>
        <w:t xml:space="preserve"> set functions through a common</w:t>
      </w:r>
      <w:r w:rsidR="00B177E6" w:rsidRPr="00A9228B">
        <w:rPr>
          <w:rFonts w:ascii="Times" w:eastAsia="Times New Roman" w:hAnsi="Times" w:cs="Times New Roman"/>
          <w:sz w:val="24"/>
          <w:szCs w:val="24"/>
        </w:rPr>
        <w:t xml:space="preserve"> circuit board </w:t>
      </w:r>
      <w:r w:rsidR="002A57E8">
        <w:rPr>
          <w:rFonts w:ascii="Times" w:eastAsia="Times New Roman" w:hAnsi="Times" w:cs="Times New Roman"/>
          <w:sz w:val="24"/>
          <w:szCs w:val="24"/>
        </w:rPr>
        <w:t>that is</w:t>
      </w:r>
      <w:r w:rsidR="00B177E6" w:rsidRPr="00A9228B">
        <w:rPr>
          <w:rFonts w:ascii="Times" w:eastAsia="Times New Roman" w:hAnsi="Times" w:cs="Times New Roman"/>
          <w:sz w:val="24"/>
          <w:szCs w:val="24"/>
        </w:rPr>
        <w:t xml:space="preserve"> attached to the</w:t>
      </w:r>
      <w:r w:rsidR="002A57E8">
        <w:rPr>
          <w:rFonts w:ascii="Times" w:eastAsia="Times New Roman" w:hAnsi="Times" w:cs="Times New Roman"/>
          <w:sz w:val="24"/>
          <w:szCs w:val="24"/>
        </w:rPr>
        <w:t xml:space="preserve"> interior of the</w:t>
      </w:r>
      <w:r w:rsidR="00B177E6" w:rsidRPr="00A9228B">
        <w:rPr>
          <w:rFonts w:ascii="Times" w:eastAsia="Times New Roman" w:hAnsi="Times" w:cs="Times New Roman"/>
          <w:sz w:val="24"/>
          <w:szCs w:val="24"/>
        </w:rPr>
        <w:t xml:space="preserve"> tube rack base </w:t>
      </w:r>
      <w:r w:rsidR="002A57E8">
        <w:rPr>
          <w:rFonts w:ascii="Times" w:eastAsia="Times New Roman" w:hAnsi="Times" w:cs="Times New Roman"/>
          <w:sz w:val="24"/>
          <w:szCs w:val="24"/>
        </w:rPr>
        <w:t>accessible through</w:t>
      </w:r>
      <w:r w:rsidR="00B177E6" w:rsidRPr="00A9228B">
        <w:rPr>
          <w:rFonts w:ascii="Times" w:eastAsia="Times New Roman" w:hAnsi="Times" w:cs="Times New Roman"/>
          <w:sz w:val="24"/>
          <w:szCs w:val="24"/>
        </w:rPr>
        <w:t xml:space="preserve"> </w:t>
      </w:r>
      <w:r w:rsidR="002A57E8">
        <w:rPr>
          <w:rFonts w:ascii="Times" w:eastAsia="Times New Roman" w:hAnsi="Times" w:cs="Times New Roman"/>
          <w:sz w:val="24"/>
          <w:szCs w:val="24"/>
        </w:rPr>
        <w:t>a</w:t>
      </w:r>
      <w:r w:rsidR="00B177E6" w:rsidRPr="00A9228B">
        <w:rPr>
          <w:rFonts w:ascii="Times" w:eastAsia="Times New Roman" w:hAnsi="Times" w:cs="Times New Roman"/>
          <w:sz w:val="24"/>
          <w:szCs w:val="24"/>
        </w:rPr>
        <w:t xml:space="preserve"> removabl</w:t>
      </w:r>
      <w:r w:rsidR="00A55A42">
        <w:rPr>
          <w:rFonts w:ascii="Times" w:eastAsia="Times New Roman" w:hAnsi="Times" w:cs="Times New Roman"/>
          <w:sz w:val="24"/>
          <w:szCs w:val="24"/>
        </w:rPr>
        <w:t xml:space="preserve">e bottom plate </w:t>
      </w:r>
      <w:r w:rsidR="00B177E6" w:rsidRPr="00A9228B">
        <w:rPr>
          <w:rFonts w:ascii="Times" w:eastAsia="Times New Roman" w:hAnsi="Times" w:cs="Times New Roman"/>
          <w:sz w:val="24"/>
          <w:szCs w:val="24"/>
        </w:rPr>
        <w:t>secure</w:t>
      </w:r>
      <w:r w:rsidR="00A55A42">
        <w:rPr>
          <w:rFonts w:ascii="Times" w:eastAsia="Times New Roman" w:hAnsi="Times" w:cs="Times New Roman"/>
          <w:sz w:val="24"/>
          <w:szCs w:val="24"/>
        </w:rPr>
        <w:t>d</w:t>
      </w:r>
      <w:r w:rsidR="00B177E6" w:rsidRPr="00A9228B">
        <w:rPr>
          <w:rFonts w:ascii="Times" w:eastAsia="Times New Roman" w:hAnsi="Times" w:cs="Times New Roman"/>
          <w:sz w:val="24"/>
          <w:szCs w:val="24"/>
        </w:rPr>
        <w:t xml:space="preserve"> </w:t>
      </w:r>
      <w:r w:rsidR="00A55A42">
        <w:rPr>
          <w:rFonts w:ascii="Times" w:eastAsia="Times New Roman" w:hAnsi="Times" w:cs="Times New Roman"/>
          <w:sz w:val="24"/>
          <w:szCs w:val="24"/>
        </w:rPr>
        <w:t>with</w:t>
      </w:r>
      <w:r w:rsidR="00B177E6" w:rsidRPr="00A9228B">
        <w:rPr>
          <w:rFonts w:ascii="Times" w:eastAsia="Times New Roman" w:hAnsi="Times" w:cs="Times New Roman"/>
          <w:sz w:val="24"/>
          <w:szCs w:val="24"/>
        </w:rPr>
        <w:t xml:space="preserve"> four socket cap socket screws.  </w:t>
      </w:r>
      <w:r w:rsidR="00B433D0">
        <w:rPr>
          <w:rFonts w:ascii="Times" w:eastAsia="Times New Roman" w:hAnsi="Times" w:cs="Times New Roman"/>
          <w:sz w:val="24"/>
          <w:szCs w:val="24"/>
        </w:rPr>
        <w:t>For continuous sample tube content homogenization a</w:t>
      </w:r>
      <w:r w:rsidR="00B177E6" w:rsidRPr="00A9228B">
        <w:rPr>
          <w:rFonts w:ascii="Times" w:eastAsia="Times New Roman" w:hAnsi="Times" w:cs="Times New Roman"/>
          <w:sz w:val="24"/>
          <w:szCs w:val="24"/>
        </w:rPr>
        <w:t xml:space="preserve"> New Brunsw</w:t>
      </w:r>
      <w:r w:rsidR="00A55A42">
        <w:rPr>
          <w:rFonts w:ascii="Times" w:eastAsia="Times New Roman" w:hAnsi="Times" w:cs="Times New Roman"/>
          <w:sz w:val="24"/>
          <w:szCs w:val="24"/>
        </w:rPr>
        <w:t>ick Innova 2300 orbital shaker wa</w:t>
      </w:r>
      <w:r w:rsidR="00B177E6" w:rsidRPr="00A9228B">
        <w:rPr>
          <w:rFonts w:ascii="Times" w:eastAsia="Times New Roman" w:hAnsi="Times" w:cs="Times New Roman"/>
          <w:sz w:val="24"/>
          <w:szCs w:val="24"/>
        </w:rPr>
        <w:t xml:space="preserve">s modified for attachment of a platform </w:t>
      </w:r>
      <w:r w:rsidR="006265A8">
        <w:rPr>
          <w:rFonts w:ascii="Times" w:eastAsia="Times New Roman" w:hAnsi="Times" w:cs="Times New Roman"/>
          <w:sz w:val="24"/>
          <w:szCs w:val="24"/>
        </w:rPr>
        <w:t>that secures</w:t>
      </w:r>
      <w:r w:rsidR="00B177E6" w:rsidRPr="00A9228B">
        <w:rPr>
          <w:rFonts w:ascii="Times" w:eastAsia="Times New Roman" w:hAnsi="Times" w:cs="Times New Roman"/>
          <w:sz w:val="24"/>
          <w:szCs w:val="24"/>
        </w:rPr>
        <w:t xml:space="preserve"> the housing cabinet and lifting mechanism</w:t>
      </w:r>
      <w:r w:rsidR="00C834F4">
        <w:rPr>
          <w:rFonts w:ascii="Times" w:eastAsia="Times New Roman" w:hAnsi="Times" w:cs="Times New Roman"/>
          <w:sz w:val="24"/>
          <w:szCs w:val="24"/>
        </w:rPr>
        <w:t xml:space="preserve"> (Figure 3)</w:t>
      </w:r>
      <w:r w:rsidR="00B177E6" w:rsidRPr="00A9228B">
        <w:rPr>
          <w:rFonts w:ascii="Times" w:eastAsia="Times New Roman" w:hAnsi="Times" w:cs="Times New Roman"/>
          <w:sz w:val="24"/>
          <w:szCs w:val="24"/>
        </w:rPr>
        <w:t xml:space="preserve">. </w:t>
      </w:r>
      <w:r w:rsidR="00A55A42">
        <w:rPr>
          <w:rFonts w:ascii="Times" w:eastAsia="Times New Roman" w:hAnsi="Times" w:cs="Times New Roman"/>
          <w:sz w:val="24"/>
          <w:szCs w:val="24"/>
        </w:rPr>
        <w:t xml:space="preserve"> A </w:t>
      </w:r>
      <w:r w:rsidR="00A55A42" w:rsidRPr="00A9228B">
        <w:rPr>
          <w:rFonts w:ascii="Times" w:eastAsia="Times New Roman" w:hAnsi="Times" w:cs="Times New Roman"/>
          <w:sz w:val="24"/>
          <w:szCs w:val="24"/>
        </w:rPr>
        <w:t>linear actuator</w:t>
      </w:r>
      <w:r w:rsidR="00A55A42">
        <w:rPr>
          <w:rFonts w:ascii="Times" w:eastAsia="Times New Roman" w:hAnsi="Times" w:cs="Times New Roman"/>
          <w:sz w:val="24"/>
          <w:szCs w:val="24"/>
        </w:rPr>
        <w:t>,</w:t>
      </w:r>
      <w:r w:rsidR="00A55A42" w:rsidRPr="00A9228B">
        <w:rPr>
          <w:rFonts w:ascii="Times" w:eastAsia="Times New Roman" w:hAnsi="Times" w:cs="Times New Roman"/>
          <w:sz w:val="24"/>
          <w:szCs w:val="24"/>
        </w:rPr>
        <w:t xml:space="preserve"> directed by the microcontroller and communicated through a </w:t>
      </w:r>
      <w:r w:rsidR="00AC23FF">
        <w:rPr>
          <w:rFonts w:ascii="Times" w:eastAsia="Times New Roman" w:hAnsi="Times" w:cs="Times New Roman"/>
          <w:sz w:val="24"/>
          <w:szCs w:val="24"/>
        </w:rPr>
        <w:t>5</w:t>
      </w:r>
      <w:r w:rsidR="00A55A42" w:rsidRPr="00A9228B">
        <w:rPr>
          <w:rFonts w:ascii="Times" w:eastAsia="Times New Roman" w:hAnsi="Times" w:cs="Times New Roman"/>
          <w:sz w:val="24"/>
          <w:szCs w:val="24"/>
        </w:rPr>
        <w:t xml:space="preserve">-pin </w:t>
      </w:r>
      <w:proofErr w:type="spellStart"/>
      <w:r w:rsidR="00AC23FF">
        <w:rPr>
          <w:rFonts w:ascii="Times" w:eastAsia="Times New Roman" w:hAnsi="Times" w:cs="Times New Roman"/>
          <w:sz w:val="24"/>
          <w:szCs w:val="24"/>
        </w:rPr>
        <w:t>Conec</w:t>
      </w:r>
      <w:proofErr w:type="spellEnd"/>
      <w:r w:rsidR="00AC23FF">
        <w:rPr>
          <w:rFonts w:ascii="Times" w:eastAsia="Times New Roman" w:hAnsi="Times" w:cs="Times New Roman"/>
          <w:sz w:val="24"/>
          <w:szCs w:val="24"/>
        </w:rPr>
        <w:t xml:space="preserve"> </w:t>
      </w:r>
      <w:r w:rsidR="006B74C3" w:rsidRPr="006B74C3">
        <w:rPr>
          <w:rFonts w:ascii="Times" w:eastAsia="Times New Roman" w:hAnsi="Times" w:cs="Times New Roman"/>
          <w:sz w:val="24"/>
          <w:szCs w:val="24"/>
        </w:rPr>
        <w:t>Female socket M12x1</w:t>
      </w:r>
      <w:r w:rsidR="00AC23FF">
        <w:rPr>
          <w:rFonts w:ascii="Times" w:eastAsia="Times New Roman" w:hAnsi="Times" w:cs="Times New Roman"/>
          <w:sz w:val="24"/>
          <w:szCs w:val="24"/>
        </w:rPr>
        <w:t>threaded</w:t>
      </w:r>
      <w:r w:rsidR="00A55A42" w:rsidRPr="00A9228B">
        <w:rPr>
          <w:rFonts w:ascii="Times" w:eastAsia="Times New Roman" w:hAnsi="Times" w:cs="Times New Roman"/>
          <w:sz w:val="24"/>
          <w:szCs w:val="24"/>
        </w:rPr>
        <w:t xml:space="preserve"> connector</w:t>
      </w:r>
      <w:r w:rsidR="00A55A42">
        <w:rPr>
          <w:rFonts w:ascii="Times" w:eastAsia="Times New Roman" w:hAnsi="Times" w:cs="Times New Roman"/>
          <w:sz w:val="24"/>
          <w:szCs w:val="24"/>
        </w:rPr>
        <w:t xml:space="preserve">, lifts the platform </w:t>
      </w:r>
      <w:r w:rsidR="009703CA" w:rsidRPr="00A9228B">
        <w:rPr>
          <w:rFonts w:ascii="Times" w:eastAsia="Times New Roman" w:hAnsi="Times" w:cs="Times New Roman"/>
          <w:sz w:val="24"/>
          <w:szCs w:val="24"/>
        </w:rPr>
        <w:t xml:space="preserve">from </w:t>
      </w:r>
      <w:r w:rsidR="009703CA">
        <w:rPr>
          <w:rFonts w:ascii="Times" w:eastAsia="Times New Roman" w:hAnsi="Times" w:cs="Times New Roman"/>
          <w:sz w:val="24"/>
          <w:szCs w:val="24"/>
        </w:rPr>
        <w:t xml:space="preserve">its </w:t>
      </w:r>
      <w:r w:rsidR="009703CA" w:rsidRPr="00A9228B">
        <w:rPr>
          <w:rFonts w:ascii="Times" w:eastAsia="Times New Roman" w:hAnsi="Times" w:cs="Times New Roman"/>
          <w:sz w:val="24"/>
          <w:szCs w:val="24"/>
        </w:rPr>
        <w:t>horizontal</w:t>
      </w:r>
      <w:r w:rsidR="009703CA">
        <w:rPr>
          <w:rFonts w:ascii="Times" w:eastAsia="Times New Roman" w:hAnsi="Times" w:cs="Times New Roman"/>
          <w:sz w:val="24"/>
          <w:szCs w:val="24"/>
        </w:rPr>
        <w:t xml:space="preserve"> position </w:t>
      </w:r>
      <w:r w:rsidR="00A55A42">
        <w:rPr>
          <w:rFonts w:ascii="Times" w:eastAsia="Times New Roman" w:hAnsi="Times" w:cs="Times New Roman"/>
          <w:sz w:val="24"/>
          <w:szCs w:val="24"/>
        </w:rPr>
        <w:t xml:space="preserve">to approximately </w:t>
      </w:r>
      <w:r w:rsidR="00A55A42" w:rsidRPr="00A9228B">
        <w:rPr>
          <w:rFonts w:ascii="Times" w:eastAsia="Times New Roman" w:hAnsi="Times" w:cs="Times New Roman"/>
          <w:sz w:val="24"/>
          <w:szCs w:val="24"/>
        </w:rPr>
        <w:t xml:space="preserve">50-degrees </w:t>
      </w:r>
      <w:r w:rsidR="00A55A42">
        <w:rPr>
          <w:rFonts w:ascii="Times" w:eastAsia="Times New Roman" w:hAnsi="Times" w:cs="Times New Roman"/>
          <w:sz w:val="24"/>
          <w:szCs w:val="24"/>
        </w:rPr>
        <w:t xml:space="preserve">prior to each </w:t>
      </w:r>
      <w:r w:rsidR="009703CA">
        <w:rPr>
          <w:rFonts w:ascii="Times" w:eastAsia="Times New Roman" w:hAnsi="Times" w:cs="Times New Roman"/>
          <w:sz w:val="24"/>
          <w:szCs w:val="24"/>
        </w:rPr>
        <w:t>series</w:t>
      </w:r>
      <w:r w:rsidR="00A55A42">
        <w:rPr>
          <w:rFonts w:ascii="Times" w:eastAsia="Times New Roman" w:hAnsi="Times" w:cs="Times New Roman"/>
          <w:sz w:val="24"/>
          <w:szCs w:val="24"/>
        </w:rPr>
        <w:t xml:space="preserve"> of readings</w:t>
      </w:r>
      <w:r w:rsidR="009703CA">
        <w:rPr>
          <w:rFonts w:ascii="Times" w:eastAsia="Times New Roman" w:hAnsi="Times" w:cs="Times New Roman"/>
          <w:sz w:val="24"/>
          <w:szCs w:val="24"/>
        </w:rPr>
        <w:t>.  Once all 64 sensors have completed their readings at each channel position those values are</w:t>
      </w:r>
      <w:r w:rsidR="00A55A42">
        <w:rPr>
          <w:rFonts w:ascii="Times" w:eastAsia="Times New Roman" w:hAnsi="Times" w:cs="Times New Roman"/>
          <w:sz w:val="24"/>
          <w:szCs w:val="24"/>
        </w:rPr>
        <w:t xml:space="preserve"> communicated</w:t>
      </w:r>
      <w:r w:rsidR="00B177E6" w:rsidRPr="00A9228B">
        <w:rPr>
          <w:rFonts w:ascii="Times" w:eastAsia="Times New Roman" w:hAnsi="Times" w:cs="Times New Roman"/>
          <w:sz w:val="24"/>
          <w:szCs w:val="24"/>
        </w:rPr>
        <w:t xml:space="preserve"> to the microcontroller </w:t>
      </w:r>
      <w:r w:rsidR="0044145A">
        <w:rPr>
          <w:rFonts w:ascii="Times" w:eastAsia="Times New Roman" w:hAnsi="Times" w:cs="Times New Roman"/>
          <w:sz w:val="24"/>
          <w:szCs w:val="24"/>
        </w:rPr>
        <w:t>through</w:t>
      </w:r>
      <w:r w:rsidR="009703CA">
        <w:rPr>
          <w:rFonts w:ascii="Times" w:eastAsia="Times New Roman" w:hAnsi="Times" w:cs="Times New Roman"/>
          <w:sz w:val="24"/>
          <w:szCs w:val="24"/>
        </w:rPr>
        <w:t xml:space="preserve"> each of the eight tube racks</w:t>
      </w:r>
      <w:r w:rsidR="0044145A">
        <w:rPr>
          <w:rFonts w:ascii="Times" w:eastAsia="Times New Roman" w:hAnsi="Times" w:cs="Times New Roman"/>
          <w:sz w:val="24"/>
          <w:szCs w:val="24"/>
        </w:rPr>
        <w:t xml:space="preserve"> </w:t>
      </w:r>
      <w:r w:rsidR="00B177E6" w:rsidRPr="00A9228B">
        <w:rPr>
          <w:rFonts w:ascii="Times" w:eastAsia="Times New Roman" w:hAnsi="Times" w:cs="Times New Roman"/>
          <w:sz w:val="24"/>
          <w:szCs w:val="24"/>
        </w:rPr>
        <w:t>individual DE-9 cable.  The microcontroller initiates</w:t>
      </w:r>
      <w:r w:rsidR="0044145A">
        <w:rPr>
          <w:rFonts w:ascii="Times" w:eastAsia="Times New Roman" w:hAnsi="Times" w:cs="Times New Roman"/>
          <w:sz w:val="24"/>
          <w:szCs w:val="24"/>
        </w:rPr>
        <w:t xml:space="preserve"> each data collection experiment</w:t>
      </w:r>
      <w:r w:rsidR="00B177E6" w:rsidRPr="00A9228B">
        <w:rPr>
          <w:rFonts w:ascii="Times" w:eastAsia="Times New Roman" w:hAnsi="Times" w:cs="Times New Roman"/>
          <w:sz w:val="24"/>
          <w:szCs w:val="24"/>
        </w:rPr>
        <w:t xml:space="preserve"> and </w:t>
      </w:r>
      <w:r w:rsidR="00A55A42">
        <w:rPr>
          <w:rFonts w:ascii="Times" w:eastAsia="Times New Roman" w:hAnsi="Times" w:cs="Times New Roman"/>
          <w:sz w:val="24"/>
          <w:szCs w:val="24"/>
        </w:rPr>
        <w:lastRenderedPageBreak/>
        <w:t xml:space="preserve">records </w:t>
      </w:r>
      <w:r w:rsidR="0044145A">
        <w:rPr>
          <w:rFonts w:ascii="Times" w:eastAsia="Times New Roman" w:hAnsi="Times" w:cs="Times New Roman"/>
          <w:sz w:val="24"/>
          <w:szCs w:val="24"/>
        </w:rPr>
        <w:t xml:space="preserve">sensor output </w:t>
      </w:r>
      <w:r w:rsidR="00A55A42">
        <w:rPr>
          <w:rFonts w:ascii="Times" w:eastAsia="Times New Roman" w:hAnsi="Times" w:cs="Times New Roman"/>
          <w:sz w:val="24"/>
          <w:szCs w:val="24"/>
        </w:rPr>
        <w:t xml:space="preserve">to a local SD card.  An </w:t>
      </w:r>
      <w:r w:rsidR="00B177E6" w:rsidRPr="00A9228B">
        <w:rPr>
          <w:rFonts w:ascii="Times" w:eastAsia="Times New Roman" w:hAnsi="Times" w:cs="Times New Roman"/>
          <w:sz w:val="24"/>
          <w:szCs w:val="24"/>
        </w:rPr>
        <w:t xml:space="preserve">attached Arduino Ethernet Shield transmits the data to </w:t>
      </w:r>
      <w:r w:rsidR="00D5178D">
        <w:rPr>
          <w:rFonts w:ascii="Times" w:eastAsia="Times New Roman" w:hAnsi="Times" w:cs="Times New Roman"/>
          <w:sz w:val="24"/>
          <w:szCs w:val="24"/>
        </w:rPr>
        <w:t>a</w:t>
      </w:r>
      <w:r w:rsidR="00B177E6" w:rsidRPr="00A9228B">
        <w:rPr>
          <w:rFonts w:ascii="Times" w:eastAsia="Times New Roman" w:hAnsi="Times" w:cs="Times New Roman"/>
          <w:sz w:val="24"/>
          <w:szCs w:val="24"/>
        </w:rPr>
        <w:t xml:space="preserve"> remote server through a wired Cat6 Ethernet cable.  </w:t>
      </w:r>
      <w:r w:rsidR="00D5178D">
        <w:rPr>
          <w:rFonts w:ascii="Times" w:eastAsia="Times New Roman" w:hAnsi="Times" w:cs="Times New Roman"/>
          <w:sz w:val="24"/>
          <w:szCs w:val="24"/>
        </w:rPr>
        <w:t>Upon completion of the data acquisition and reporting procedure</w:t>
      </w:r>
      <w:r w:rsidR="00B177E6" w:rsidRPr="00A9228B">
        <w:rPr>
          <w:rFonts w:ascii="Times" w:eastAsia="Times New Roman" w:hAnsi="Times" w:cs="Times New Roman"/>
          <w:sz w:val="24"/>
          <w:szCs w:val="24"/>
        </w:rPr>
        <w:t xml:space="preserve"> the linear actuator retracts</w:t>
      </w:r>
      <w:r w:rsidR="003050F1">
        <w:rPr>
          <w:rFonts w:ascii="Times" w:eastAsia="Times New Roman" w:hAnsi="Times" w:cs="Times New Roman"/>
          <w:sz w:val="24"/>
          <w:szCs w:val="24"/>
        </w:rPr>
        <w:t xml:space="preserve"> returning the platform to a horizontal position</w:t>
      </w:r>
      <w:r w:rsidR="00B177E6" w:rsidRPr="00A9228B">
        <w:rPr>
          <w:rFonts w:ascii="Times" w:eastAsia="Times New Roman" w:hAnsi="Times" w:cs="Times New Roman"/>
          <w:sz w:val="24"/>
          <w:szCs w:val="24"/>
        </w:rPr>
        <w:t xml:space="preserve"> and</w:t>
      </w:r>
      <w:r w:rsidR="00A55A42">
        <w:rPr>
          <w:rFonts w:ascii="Times" w:eastAsia="Times New Roman" w:hAnsi="Times" w:cs="Times New Roman"/>
          <w:sz w:val="24"/>
          <w:szCs w:val="24"/>
        </w:rPr>
        <w:t xml:space="preserve"> </w:t>
      </w:r>
      <w:r w:rsidR="003050F1">
        <w:rPr>
          <w:rFonts w:ascii="Times" w:eastAsia="Times New Roman" w:hAnsi="Times" w:cs="Times New Roman"/>
          <w:sz w:val="24"/>
          <w:szCs w:val="24"/>
        </w:rPr>
        <w:t xml:space="preserve">the shaker table </w:t>
      </w:r>
      <w:r w:rsidR="0044145A">
        <w:rPr>
          <w:rFonts w:ascii="Times" w:eastAsia="Times New Roman" w:hAnsi="Times" w:cs="Times New Roman"/>
          <w:sz w:val="24"/>
          <w:szCs w:val="24"/>
        </w:rPr>
        <w:t xml:space="preserve">is then </w:t>
      </w:r>
      <w:r w:rsidR="003050F1">
        <w:rPr>
          <w:rFonts w:ascii="Times" w:eastAsia="Times New Roman" w:hAnsi="Times" w:cs="Times New Roman"/>
          <w:sz w:val="24"/>
          <w:szCs w:val="24"/>
        </w:rPr>
        <w:t>reactivated</w:t>
      </w:r>
      <w:r w:rsidR="00BF07D7">
        <w:rPr>
          <w:rFonts w:ascii="Times" w:eastAsia="Times New Roman" w:hAnsi="Times" w:cs="Times New Roman"/>
          <w:sz w:val="24"/>
          <w:szCs w:val="24"/>
        </w:rPr>
        <w:t>.</w:t>
      </w:r>
    </w:p>
    <w:p w14:paraId="73B2653C" w14:textId="77777777" w:rsidR="00EC03F0" w:rsidRDefault="00B177E6" w:rsidP="00B177E6">
      <w:pPr>
        <w:pStyle w:val="Normal1"/>
        <w:spacing w:line="360" w:lineRule="auto"/>
        <w:rPr>
          <w:rFonts w:ascii="Times" w:eastAsia="Times New Roman" w:hAnsi="Times" w:cs="Times New Roman"/>
          <w:sz w:val="24"/>
          <w:szCs w:val="24"/>
        </w:rPr>
      </w:pPr>
      <w:r w:rsidRPr="00A9228B">
        <w:rPr>
          <w:rFonts w:ascii="Times" w:eastAsia="Times New Roman" w:hAnsi="Times" w:cs="Times New Roman"/>
          <w:sz w:val="24"/>
          <w:szCs w:val="24"/>
        </w:rPr>
        <w:t>The control elements of the system are housed in a system control box separate from the orbital shak</w:t>
      </w:r>
      <w:r w:rsidR="00A55A42">
        <w:rPr>
          <w:rFonts w:ascii="Times" w:eastAsia="Times New Roman" w:hAnsi="Times" w:cs="Times New Roman"/>
          <w:sz w:val="24"/>
          <w:szCs w:val="24"/>
        </w:rPr>
        <w:t>er/tube rack cabinet apparatus.</w:t>
      </w:r>
      <w:r w:rsidR="00844DA5" w:rsidRPr="00844DA5">
        <w:rPr>
          <w:rFonts w:ascii="Times" w:eastAsia="Times New Roman" w:hAnsi="Times" w:cs="Times New Roman"/>
          <w:sz w:val="24"/>
          <w:szCs w:val="24"/>
        </w:rPr>
        <w:t xml:space="preserve"> </w:t>
      </w:r>
      <w:r w:rsidR="00844DA5">
        <w:rPr>
          <w:rFonts w:ascii="Times" w:eastAsia="Times New Roman" w:hAnsi="Times" w:cs="Times New Roman"/>
          <w:sz w:val="24"/>
          <w:szCs w:val="24"/>
        </w:rPr>
        <w:t xml:space="preserve">  </w:t>
      </w:r>
      <w:r w:rsidR="00844DA5" w:rsidRPr="00A9228B">
        <w:rPr>
          <w:rFonts w:ascii="Times" w:eastAsia="Times New Roman" w:hAnsi="Times" w:cs="Times New Roman"/>
          <w:sz w:val="24"/>
          <w:szCs w:val="24"/>
        </w:rPr>
        <w:t xml:space="preserve">One side of the control box </w:t>
      </w:r>
      <w:r w:rsidR="00015DF7">
        <w:rPr>
          <w:rFonts w:ascii="Times" w:eastAsia="Times New Roman" w:hAnsi="Times" w:cs="Times New Roman"/>
          <w:sz w:val="24"/>
          <w:szCs w:val="24"/>
        </w:rPr>
        <w:t>provides communication connections to the eight tube racks by placement of eight</w:t>
      </w:r>
      <w:r w:rsidR="00844DA5" w:rsidRPr="00A9228B">
        <w:rPr>
          <w:rFonts w:ascii="Times" w:eastAsia="Times New Roman" w:hAnsi="Times" w:cs="Times New Roman"/>
          <w:sz w:val="24"/>
          <w:szCs w:val="24"/>
        </w:rPr>
        <w:t xml:space="preserve"> DE-9 female receptacles</w:t>
      </w:r>
      <w:r w:rsidR="00015DF7">
        <w:rPr>
          <w:rFonts w:ascii="Times" w:eastAsia="Times New Roman" w:hAnsi="Times" w:cs="Times New Roman"/>
          <w:sz w:val="24"/>
          <w:szCs w:val="24"/>
        </w:rPr>
        <w:t xml:space="preserve"> for serial cable connection.  System power is provided by a </w:t>
      </w:r>
      <w:r w:rsidR="00015DF7" w:rsidRPr="00A9228B">
        <w:rPr>
          <w:rFonts w:ascii="Times" w:eastAsia="Times New Roman" w:hAnsi="Times" w:cs="Times New Roman"/>
          <w:sz w:val="24"/>
          <w:szCs w:val="24"/>
        </w:rPr>
        <w:t>12</w:t>
      </w:r>
      <w:r w:rsidR="00015DF7">
        <w:rPr>
          <w:rFonts w:ascii="Times" w:eastAsia="Times New Roman" w:hAnsi="Times" w:cs="Times New Roman"/>
          <w:sz w:val="24"/>
          <w:szCs w:val="24"/>
        </w:rPr>
        <w:t xml:space="preserve">VDC 100W panel mount power supply which is itself powered through an externally placed </w:t>
      </w:r>
      <w:r w:rsidR="00BB30AC" w:rsidRPr="00A9228B">
        <w:rPr>
          <w:rFonts w:ascii="Times" w:eastAsia="Times New Roman" w:hAnsi="Times" w:cs="Times New Roman"/>
          <w:sz w:val="24"/>
          <w:szCs w:val="24"/>
        </w:rPr>
        <w:t>IEC 60320</w:t>
      </w:r>
      <w:r w:rsidR="00BB30AC">
        <w:rPr>
          <w:rFonts w:ascii="Times" w:eastAsia="Times New Roman" w:hAnsi="Times" w:cs="Times New Roman"/>
          <w:sz w:val="24"/>
          <w:szCs w:val="24"/>
        </w:rPr>
        <w:t xml:space="preserve"> C13 120V female receptacle that connects to a 120VAC wall outlet.  </w:t>
      </w:r>
      <w:r w:rsidRPr="00A9228B">
        <w:rPr>
          <w:rFonts w:ascii="Times" w:eastAsia="Times New Roman" w:hAnsi="Times" w:cs="Times New Roman"/>
          <w:sz w:val="24"/>
          <w:szCs w:val="24"/>
        </w:rPr>
        <w:t xml:space="preserve">The </w:t>
      </w:r>
      <w:r w:rsidR="00A55A42">
        <w:rPr>
          <w:rFonts w:ascii="Times" w:eastAsia="Times New Roman" w:hAnsi="Times" w:cs="Times New Roman"/>
          <w:sz w:val="24"/>
          <w:szCs w:val="24"/>
        </w:rPr>
        <w:t>control box</w:t>
      </w:r>
      <w:r w:rsidR="00087A3F">
        <w:rPr>
          <w:rFonts w:ascii="Times" w:eastAsia="Times New Roman" w:hAnsi="Times" w:cs="Times New Roman"/>
          <w:sz w:val="24"/>
          <w:szCs w:val="24"/>
        </w:rPr>
        <w:t xml:space="preserve"> provides operation</w:t>
      </w:r>
      <w:r w:rsidR="00A55A42">
        <w:rPr>
          <w:rFonts w:ascii="Times" w:eastAsia="Times New Roman" w:hAnsi="Times" w:cs="Times New Roman"/>
          <w:sz w:val="24"/>
          <w:szCs w:val="24"/>
        </w:rPr>
        <w:t xml:space="preserve"> </w:t>
      </w:r>
      <w:r w:rsidRPr="00A9228B">
        <w:rPr>
          <w:rFonts w:ascii="Times" w:eastAsia="Times New Roman" w:hAnsi="Times" w:cs="Times New Roman"/>
          <w:sz w:val="24"/>
          <w:szCs w:val="24"/>
        </w:rPr>
        <w:t>interface</w:t>
      </w:r>
      <w:r w:rsidR="00087A3F">
        <w:rPr>
          <w:rFonts w:ascii="Times" w:eastAsia="Times New Roman" w:hAnsi="Times" w:cs="Times New Roman"/>
          <w:sz w:val="24"/>
          <w:szCs w:val="24"/>
        </w:rPr>
        <w:t>s</w:t>
      </w:r>
      <w:r w:rsidRPr="00A9228B">
        <w:rPr>
          <w:rFonts w:ascii="Times" w:eastAsia="Times New Roman" w:hAnsi="Times" w:cs="Times New Roman"/>
          <w:sz w:val="24"/>
          <w:szCs w:val="24"/>
        </w:rPr>
        <w:t xml:space="preserve"> </w:t>
      </w:r>
      <w:r w:rsidR="00087A3F">
        <w:rPr>
          <w:rFonts w:ascii="Times" w:eastAsia="Times New Roman" w:hAnsi="Times" w:cs="Times New Roman"/>
          <w:sz w:val="24"/>
          <w:szCs w:val="24"/>
        </w:rPr>
        <w:t xml:space="preserve">that </w:t>
      </w:r>
      <w:r w:rsidRPr="00A9228B">
        <w:rPr>
          <w:rFonts w:ascii="Times" w:eastAsia="Times New Roman" w:hAnsi="Times" w:cs="Times New Roman"/>
          <w:sz w:val="24"/>
          <w:szCs w:val="24"/>
        </w:rPr>
        <w:t>includes a</w:t>
      </w:r>
      <w:r w:rsidR="00087A3F">
        <w:rPr>
          <w:rFonts w:ascii="Times" w:eastAsia="Times New Roman" w:hAnsi="Times" w:cs="Times New Roman"/>
          <w:sz w:val="24"/>
          <w:szCs w:val="24"/>
        </w:rPr>
        <w:t xml:space="preserve"> </w:t>
      </w:r>
      <w:r w:rsidR="00087A3F" w:rsidRPr="00A9228B">
        <w:rPr>
          <w:rFonts w:ascii="Times" w:eastAsia="Times New Roman" w:hAnsi="Times" w:cs="Times New Roman"/>
          <w:sz w:val="24"/>
          <w:szCs w:val="24"/>
        </w:rPr>
        <w:t xml:space="preserve">system status </w:t>
      </w:r>
      <w:r w:rsidR="00087A3F">
        <w:rPr>
          <w:rFonts w:ascii="Times" w:eastAsia="Times New Roman" w:hAnsi="Times" w:cs="Times New Roman"/>
          <w:sz w:val="24"/>
          <w:szCs w:val="24"/>
        </w:rPr>
        <w:t xml:space="preserve">feedback display by an </w:t>
      </w:r>
      <w:r w:rsidRPr="00A9228B">
        <w:rPr>
          <w:rFonts w:ascii="Times" w:eastAsia="Times New Roman" w:hAnsi="Times" w:cs="Times New Roman"/>
          <w:sz w:val="24"/>
          <w:szCs w:val="24"/>
        </w:rPr>
        <w:t xml:space="preserve">LCD screen, </w:t>
      </w:r>
      <w:r w:rsidR="00087A3F">
        <w:rPr>
          <w:rFonts w:ascii="Times" w:eastAsia="Times New Roman" w:hAnsi="Times" w:cs="Times New Roman"/>
          <w:sz w:val="24"/>
          <w:szCs w:val="24"/>
        </w:rPr>
        <w:t xml:space="preserve">a knob controlling a </w:t>
      </w:r>
      <w:r w:rsidRPr="00A9228B">
        <w:rPr>
          <w:rFonts w:ascii="Times" w:eastAsia="Times New Roman" w:hAnsi="Times" w:cs="Times New Roman"/>
          <w:sz w:val="24"/>
          <w:szCs w:val="24"/>
        </w:rPr>
        <w:t xml:space="preserve">four position rotary switch for selecting preset sampling time intervals, </w:t>
      </w:r>
      <w:r w:rsidR="00087A3F">
        <w:rPr>
          <w:rFonts w:ascii="Times" w:eastAsia="Times New Roman" w:hAnsi="Times" w:cs="Times New Roman"/>
          <w:sz w:val="24"/>
          <w:szCs w:val="24"/>
        </w:rPr>
        <w:t xml:space="preserve">a knob controlling </w:t>
      </w:r>
      <w:r w:rsidRPr="00A9228B">
        <w:rPr>
          <w:rFonts w:ascii="Times" w:eastAsia="Times New Roman" w:hAnsi="Times" w:cs="Times New Roman"/>
          <w:sz w:val="24"/>
          <w:szCs w:val="24"/>
        </w:rPr>
        <w:t xml:space="preserve">an eight position rotary switch for selecting a single tube rack to display the real-time sensor output values during </w:t>
      </w:r>
      <w:r w:rsidR="00A55A42">
        <w:rPr>
          <w:rFonts w:ascii="Times" w:eastAsia="Times New Roman" w:hAnsi="Times" w:cs="Times New Roman"/>
          <w:sz w:val="24"/>
          <w:szCs w:val="24"/>
        </w:rPr>
        <w:t xml:space="preserve">a </w:t>
      </w:r>
      <w:r w:rsidRPr="00A9228B">
        <w:rPr>
          <w:rFonts w:ascii="Times" w:eastAsia="Times New Roman" w:hAnsi="Times" w:cs="Times New Roman"/>
          <w:sz w:val="24"/>
          <w:szCs w:val="24"/>
        </w:rPr>
        <w:t>debugging mode, a two position toggle switch for selecting between device modes “Run” and “Debug”, and a push button “Pause” switch for system pausing and activation</w:t>
      </w:r>
      <w:r w:rsidR="00C256E0">
        <w:rPr>
          <w:rFonts w:ascii="Times" w:eastAsia="Times New Roman" w:hAnsi="Times" w:cs="Times New Roman"/>
          <w:sz w:val="24"/>
          <w:szCs w:val="24"/>
        </w:rPr>
        <w:t xml:space="preserve"> (Figure 4)</w:t>
      </w:r>
      <w:r w:rsidRPr="00A9228B">
        <w:rPr>
          <w:rFonts w:ascii="Times" w:eastAsia="Times New Roman" w:hAnsi="Times" w:cs="Times New Roman"/>
          <w:sz w:val="24"/>
          <w:szCs w:val="24"/>
        </w:rPr>
        <w:t>.</w:t>
      </w:r>
      <w:r w:rsidR="00087A3F">
        <w:rPr>
          <w:rFonts w:ascii="Times" w:eastAsia="Times New Roman" w:hAnsi="Times" w:cs="Times New Roman"/>
          <w:sz w:val="24"/>
          <w:szCs w:val="24"/>
        </w:rPr>
        <w:t xml:space="preserve">  Communication with the microcontroller is achieved by a cutout access on the control box to the Arduino </w:t>
      </w:r>
      <w:proofErr w:type="spellStart"/>
      <w:r w:rsidR="00087A3F">
        <w:rPr>
          <w:rFonts w:ascii="Times" w:eastAsia="Times New Roman" w:hAnsi="Times" w:cs="Times New Roman"/>
          <w:sz w:val="24"/>
          <w:szCs w:val="24"/>
        </w:rPr>
        <w:t>Mega’s</w:t>
      </w:r>
      <w:proofErr w:type="spellEnd"/>
      <w:r w:rsidR="00087A3F">
        <w:rPr>
          <w:rFonts w:ascii="Times" w:eastAsia="Times New Roman" w:hAnsi="Times" w:cs="Times New Roman"/>
          <w:sz w:val="24"/>
          <w:szCs w:val="24"/>
        </w:rPr>
        <w:t xml:space="preserve"> USB Type-B embedded port.  Access to the SD card for local data storage is provided by a cutout on the control box side which allows an SD card to be inserted and removed from the connected SD Data Logger Shield.</w:t>
      </w:r>
      <w:r w:rsidR="00EC03F0">
        <w:rPr>
          <w:rFonts w:ascii="Times" w:eastAsia="Times New Roman" w:hAnsi="Times" w:cs="Times New Roman"/>
          <w:sz w:val="24"/>
          <w:szCs w:val="24"/>
        </w:rPr>
        <w:t xml:space="preserve">  Ethernet communication is provided by a control box cutout to allow access to the Ethernet Shield embedded </w:t>
      </w:r>
      <w:r w:rsidR="00EC03F0" w:rsidRPr="00A9228B">
        <w:rPr>
          <w:rFonts w:ascii="Times" w:eastAsia="Times New Roman" w:hAnsi="Times" w:cs="Times New Roman"/>
          <w:sz w:val="24"/>
          <w:szCs w:val="24"/>
        </w:rPr>
        <w:t xml:space="preserve">RJ-45 </w:t>
      </w:r>
      <w:r w:rsidR="00EC03F0">
        <w:rPr>
          <w:rFonts w:ascii="Times" w:eastAsia="Times New Roman" w:hAnsi="Times" w:cs="Times New Roman"/>
          <w:sz w:val="24"/>
          <w:szCs w:val="24"/>
        </w:rPr>
        <w:t xml:space="preserve">Ethernet port.  </w:t>
      </w:r>
      <w:r w:rsidR="00844DA5"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The electrical connections for orbital shaker table activation/deactivation are joined through an interrupting relay controlled by the microcontroller.</w:t>
      </w:r>
      <w:r w:rsidR="00232A3D">
        <w:rPr>
          <w:rFonts w:ascii="Times" w:eastAsia="Times New Roman" w:hAnsi="Times" w:cs="Times New Roman"/>
          <w:sz w:val="24"/>
          <w:szCs w:val="24"/>
        </w:rPr>
        <w:t xml:space="preserve">  A full description of the device and fabrication is provided in supplementary information.</w:t>
      </w:r>
    </w:p>
    <w:p w14:paraId="76A54E32" w14:textId="59608E51" w:rsidR="00B177E6" w:rsidRPr="00A9228B" w:rsidRDefault="00B177E6" w:rsidP="00B177E6">
      <w:pPr>
        <w:pStyle w:val="Normal1"/>
        <w:spacing w:line="360" w:lineRule="auto"/>
        <w:rPr>
          <w:rFonts w:ascii="Times" w:hAnsi="Times"/>
        </w:rPr>
      </w:pPr>
      <w:r w:rsidRPr="00BB2FDC">
        <w:rPr>
          <w:rFonts w:ascii="Times" w:eastAsia="Times New Roman" w:hAnsi="Times" w:cs="Times New Roman"/>
          <w:b/>
          <w:sz w:val="24"/>
          <w:szCs w:val="24"/>
        </w:rPr>
        <w:t>Cultivation and statistical analysis.</w:t>
      </w:r>
      <w:r>
        <w:rPr>
          <w:rFonts w:ascii="Times" w:eastAsia="Times New Roman" w:hAnsi="Times" w:cs="Times New Roman"/>
          <w:sz w:val="24"/>
          <w:szCs w:val="24"/>
        </w:rPr>
        <w:t xml:space="preserve">  Culture medium was prepared as previously described (</w:t>
      </w:r>
      <w:r w:rsidRPr="00A9228B">
        <w:rPr>
          <w:rFonts w:ascii="Times" w:eastAsia="Times New Roman" w:hAnsi="Times" w:cs="Times New Roman"/>
          <w:sz w:val="24"/>
          <w:szCs w:val="24"/>
        </w:rPr>
        <w:t>Lim et al. (2014)</w:t>
      </w:r>
      <w:r w:rsidRPr="00A9228B">
        <w:rPr>
          <w:rFonts w:ascii="Times" w:eastAsia="Times New Roman" w:hAnsi="Times" w:cs="Times New Roman"/>
          <w:sz w:val="24"/>
          <w:szCs w:val="24"/>
        </w:rPr>
        <w:fldChar w:fldCharType="begin"/>
      </w:r>
      <w:r w:rsidRPr="00A9228B">
        <w:rPr>
          <w:rFonts w:ascii="Times" w:eastAsia="Times New Roman" w:hAnsi="Times" w:cs="Times New Roman"/>
          <w:sz w:val="24"/>
          <w:szCs w:val="24"/>
        </w:rPr>
        <w:instrText xml:space="preserve"> ADDIN EN.CITE &lt;EndNote&gt;&lt;Cite Hidden="1"&gt;&lt;Author&gt;Lim&lt;/Author&gt;&lt;Year&gt;2014&lt;/Year&gt;&lt;RecNum&gt;101&lt;/RecNum&gt;&lt;record&gt;&lt;rec-number&gt;101&lt;/rec-number&gt;&lt;foreign-keys&gt;&lt;key app="EN" db-id="frwvxatt12sp2te2fvi5xt5cpfwa9xz2s9wr" timestamp="1466632395"&gt;101&lt;/key&gt;&lt;/foreign-keys&gt;&lt;ref-type name="Book Section"&gt;5&lt;/ref-type&gt;&lt;contributors&gt;&lt;authors&gt;&lt;author&gt;Lim, Sujung&lt;/author&gt;&lt;author&gt;Stolyar, Sergey&lt;/author&gt;&lt;author&gt;Hillesland, Kristina&lt;/author&gt;&lt;/authors&gt;&lt;secondary-authors&gt;&lt;author&gt;Sun, Lianhong&lt;/author&gt;&lt;author&gt;Shou, Wenying&lt;/author&gt;&lt;/secondary-authors&gt;&lt;/contributors&gt;&lt;titles&gt;&lt;title&gt;Culturing Anaerobes to Use as a Model System for Studying the Evolution of Syntrophic Mutualism&lt;/title&gt;&lt;secondary-title&gt;Engineering and Analyzing Multicellular Systems: Methods and Protocols&lt;/secondary-title&gt;&lt;/titles&gt;&lt;pages&gt;103-115&lt;/pages&gt;&lt;dates&gt;&lt;year&gt;2014&lt;/year&gt;&lt;/dates&gt;&lt;pub-location&gt;New York, NY&lt;/pub-location&gt;&lt;publisher&gt;Springer New York&lt;/publisher&gt;&lt;isbn&gt;978-1-4939-0554-6&lt;/isbn&gt;&lt;label&gt;Lim2014&lt;/label&gt;&lt;urls&gt;&lt;related-urls&gt;&lt;url&gt;http://dx.doi.org/10.1007/978-1-4939-0554-6_8&lt;/url&gt;&lt;/related-urls&gt;&lt;/urls&gt;&lt;electronic-resource-num&gt;10.1007/978-1-4939-0554-6_8&lt;/electronic-resource-num&gt;&lt;/record&gt;&lt;/Cite&gt;&lt;/EndNote&gt;</w:instrText>
      </w:r>
      <w:r w:rsidRPr="00A9228B">
        <w:rPr>
          <w:rFonts w:ascii="Times" w:eastAsia="Times New Roman" w:hAnsi="Times" w:cs="Times New Roman"/>
          <w:sz w:val="24"/>
          <w:szCs w:val="24"/>
        </w:rPr>
        <w:fldChar w:fldCharType="end"/>
      </w:r>
      <w:r>
        <w:rPr>
          <w:rFonts w:ascii="Times" w:eastAsia="Times New Roman" w:hAnsi="Times" w:cs="Times New Roman"/>
          <w:sz w:val="24"/>
          <w:szCs w:val="24"/>
        </w:rPr>
        <w:t xml:space="preserve">, </w:t>
      </w:r>
      <w:r w:rsidRPr="00A9228B">
        <w:rPr>
          <w:rFonts w:ascii="Times" w:eastAsia="Times New Roman" w:hAnsi="Times" w:cs="Times New Roman"/>
          <w:sz w:val="24"/>
          <w:szCs w:val="24"/>
        </w:rPr>
        <w:t>containing 7.5 mM lactate and 5 mM sulfite,</w:t>
      </w:r>
      <w:r w:rsidR="00967E01" w:rsidRPr="00967E01">
        <w:rPr>
          <w:rFonts w:ascii="Times" w:eastAsia="Times New Roman" w:hAnsi="Times" w:cs="Times New Roman"/>
          <w:sz w:val="24"/>
          <w:szCs w:val="24"/>
        </w:rPr>
        <w:t xml:space="preserve"> </w:t>
      </w:r>
      <w:r w:rsidR="00967E01">
        <w:rPr>
          <w:rFonts w:ascii="Times" w:eastAsia="Times New Roman" w:hAnsi="Times" w:cs="Times New Roman"/>
          <w:sz w:val="24"/>
          <w:szCs w:val="24"/>
        </w:rPr>
        <w:t>30</w:t>
      </w:r>
      <w:r w:rsidR="00967E01" w:rsidRPr="00A9228B">
        <w:rPr>
          <w:rFonts w:ascii="Times" w:eastAsia="Times New Roman" w:hAnsi="Times" w:cs="Times New Roman"/>
          <w:sz w:val="24"/>
          <w:szCs w:val="24"/>
        </w:rPr>
        <w:t xml:space="preserve"> mM lactate and </w:t>
      </w:r>
      <w:r w:rsidR="00967E01">
        <w:rPr>
          <w:rFonts w:ascii="Times" w:eastAsia="Times New Roman" w:hAnsi="Times" w:cs="Times New Roman"/>
          <w:sz w:val="24"/>
          <w:szCs w:val="24"/>
        </w:rPr>
        <w:t>1</w:t>
      </w:r>
      <w:r w:rsidR="00967E01" w:rsidRPr="00A9228B">
        <w:rPr>
          <w:rFonts w:ascii="Times" w:eastAsia="Times New Roman" w:hAnsi="Times" w:cs="Times New Roman"/>
          <w:sz w:val="24"/>
          <w:szCs w:val="24"/>
        </w:rPr>
        <w:t>5 mM sulf</w:t>
      </w:r>
      <w:r w:rsidR="00967E01">
        <w:rPr>
          <w:rFonts w:ascii="Times" w:eastAsia="Times New Roman" w:hAnsi="Times" w:cs="Times New Roman"/>
          <w:sz w:val="24"/>
          <w:szCs w:val="24"/>
        </w:rPr>
        <w:t>a</w:t>
      </w:r>
      <w:r w:rsidR="00967E01" w:rsidRPr="00A9228B">
        <w:rPr>
          <w:rFonts w:ascii="Times" w:eastAsia="Times New Roman" w:hAnsi="Times" w:cs="Times New Roman"/>
          <w:sz w:val="24"/>
          <w:szCs w:val="24"/>
        </w:rPr>
        <w:t>te</w:t>
      </w:r>
      <w:r w:rsidR="00967E01">
        <w:rPr>
          <w:rFonts w:ascii="Times" w:eastAsia="Times New Roman" w:hAnsi="Times" w:cs="Times New Roman"/>
          <w:sz w:val="24"/>
          <w:szCs w:val="24"/>
        </w:rPr>
        <w:t>,</w:t>
      </w:r>
      <w:r w:rsidRPr="00A9228B">
        <w:rPr>
          <w:rFonts w:ascii="Times" w:eastAsia="Times New Roman" w:hAnsi="Times" w:cs="Times New Roman"/>
          <w:sz w:val="24"/>
          <w:szCs w:val="24"/>
        </w:rPr>
        <w:t xml:space="preserve">10 mM acetate or </w:t>
      </w:r>
      <w:r w:rsidR="00967E01">
        <w:rPr>
          <w:rFonts w:ascii="Times" w:eastAsia="Times New Roman" w:hAnsi="Times" w:cs="Times New Roman"/>
          <w:sz w:val="24"/>
          <w:szCs w:val="24"/>
        </w:rPr>
        <w:t>3</w:t>
      </w:r>
      <w:r w:rsidR="00967E01" w:rsidRPr="00A9228B">
        <w:rPr>
          <w:rFonts w:ascii="Times" w:eastAsia="Times New Roman" w:hAnsi="Times" w:cs="Times New Roman"/>
          <w:sz w:val="24"/>
          <w:szCs w:val="24"/>
        </w:rPr>
        <w:t xml:space="preserve">0 </w:t>
      </w:r>
      <w:r w:rsidRPr="00A9228B">
        <w:rPr>
          <w:rFonts w:ascii="Times" w:eastAsia="Times New Roman" w:hAnsi="Times" w:cs="Times New Roman"/>
          <w:sz w:val="24"/>
          <w:szCs w:val="24"/>
        </w:rPr>
        <w:t xml:space="preserve">mM lactate for the growth of Dv and Mm monocultures and </w:t>
      </w:r>
      <w:proofErr w:type="spellStart"/>
      <w:r w:rsidRPr="00A9228B">
        <w:rPr>
          <w:rFonts w:ascii="Times" w:eastAsia="Times New Roman" w:hAnsi="Times" w:cs="Times New Roman"/>
          <w:sz w:val="24"/>
          <w:szCs w:val="24"/>
        </w:rPr>
        <w:t>cocultures</w:t>
      </w:r>
      <w:proofErr w:type="spellEnd"/>
      <w:r w:rsidRPr="00A9228B">
        <w:rPr>
          <w:rFonts w:ascii="Times" w:eastAsia="Times New Roman" w:hAnsi="Times" w:cs="Times New Roman"/>
          <w:sz w:val="24"/>
          <w:szCs w:val="24"/>
        </w:rPr>
        <w:t>, respectively.</w:t>
      </w:r>
      <w:r>
        <w:rPr>
          <w:rFonts w:ascii="Times" w:eastAsia="Times New Roman" w:hAnsi="Times" w:cs="Times New Roman"/>
          <w:sz w:val="24"/>
          <w:szCs w:val="24"/>
        </w:rPr>
        <w:t xml:space="preserve">  S</w:t>
      </w:r>
      <w:r w:rsidRPr="00A9228B">
        <w:rPr>
          <w:rFonts w:ascii="Times" w:eastAsia="Times New Roman" w:hAnsi="Times" w:cs="Times New Roman"/>
          <w:sz w:val="24"/>
          <w:szCs w:val="24"/>
        </w:rPr>
        <w:t>ulfite</w:t>
      </w:r>
      <w:r>
        <w:rPr>
          <w:rFonts w:ascii="Times" w:eastAsia="Times New Roman" w:hAnsi="Times" w:cs="Times New Roman"/>
          <w:sz w:val="24"/>
          <w:szCs w:val="24"/>
        </w:rPr>
        <w:t>, rather than sulfate, was used</w:t>
      </w:r>
      <w:r w:rsidRPr="00A9228B">
        <w:rPr>
          <w:rFonts w:ascii="Times" w:eastAsia="Times New Roman" w:hAnsi="Times" w:cs="Times New Roman"/>
          <w:sz w:val="24"/>
          <w:szCs w:val="24"/>
        </w:rPr>
        <w:t xml:space="preserve"> as electron acceptor </w:t>
      </w:r>
      <w:r>
        <w:rPr>
          <w:rFonts w:ascii="Times" w:eastAsia="Times New Roman" w:hAnsi="Times" w:cs="Times New Roman"/>
          <w:sz w:val="24"/>
          <w:szCs w:val="24"/>
        </w:rPr>
        <w:t>for isolating evolved clonal lines of</w:t>
      </w:r>
      <w:r w:rsidRPr="00A9228B">
        <w:rPr>
          <w:rFonts w:ascii="Times" w:eastAsia="Times New Roman" w:hAnsi="Times" w:cs="Times New Roman"/>
          <w:sz w:val="24"/>
          <w:szCs w:val="24"/>
        </w:rPr>
        <w:t xml:space="preserve"> Dv </w:t>
      </w:r>
      <w:r>
        <w:rPr>
          <w:rFonts w:ascii="Times" w:eastAsia="Times New Roman" w:hAnsi="Times" w:cs="Times New Roman"/>
          <w:sz w:val="24"/>
          <w:szCs w:val="24"/>
        </w:rPr>
        <w:t>since many had lost the</w:t>
      </w:r>
      <w:r w:rsidRPr="00A9228B">
        <w:rPr>
          <w:rFonts w:ascii="Times" w:eastAsia="Times New Roman" w:hAnsi="Times" w:cs="Times New Roman"/>
          <w:sz w:val="24"/>
          <w:szCs w:val="24"/>
        </w:rPr>
        <w:t xml:space="preserve"> ability to respire sulfate </w:t>
      </w:r>
      <w:r w:rsidR="00AD2E99" w:rsidRPr="00A9228B">
        <w:rPr>
          <w:rFonts w:ascii="Times" w:eastAsia="Times New Roman" w:hAnsi="Times" w:cs="Times New Roman"/>
          <w:sz w:val="24"/>
          <w:szCs w:val="24"/>
        </w:rPr>
        <w:fldChar w:fldCharType="begin"/>
      </w:r>
      <w:r w:rsidR="00AD2E99">
        <w:rPr>
          <w:rFonts w:ascii="Times" w:eastAsia="Times New Roman" w:hAnsi="Times" w:cs="Times New Roman"/>
          <w:sz w:val="24"/>
          <w:szCs w:val="24"/>
        </w:rPr>
        <w:instrText xml:space="preserve"> ADDIN EN.CITE &lt;EndNote&gt;&lt;Cite&gt;&lt;Author&gt;Hillesland&lt;/Author&gt;&lt;Year&gt;2014&lt;/Year&gt;&lt;RecNum&gt;18&lt;/RecNum&gt;&lt;DisplayText&gt;[2]&lt;/DisplayText&gt;&lt;record&gt;&lt;rec-number&gt;18&lt;/rec-number&gt;&lt;foreign-keys&gt;&lt;key app="EN" db-id="frwvxatt12sp2te2fvi5xt5cpfwa9xz2s9wr" timestamp="1415818595"&gt;18&lt;/key&gt;&lt;/foreign-keys&gt;&lt;ref-type name="Journal Article"&gt;17&lt;/ref-type&gt;&lt;contributors&gt;&lt;authors&gt;&lt;author&gt;Hillesland, Kristina L.&lt;/author&gt;&lt;author&gt;Lim, Sujung&lt;/author&gt;&lt;author&gt;Flowers, Jason J.&lt;/author&gt;&lt;author&gt;Turkarslan, Serdar&lt;/author&gt;&lt;author&gt;Pinel, Nicolas&lt;/author&gt;&lt;author&gt;Zane, Grant M.&lt;/author&gt;&lt;author&gt;Elliott, Nicholas&lt;/author&gt;&lt;author&gt;Qin, Yujia&lt;/author&gt;&lt;author&gt;Wu, Liyou&lt;/author&gt;&lt;author&gt;Baliga, Nitin S.&lt;/author&gt;&lt;author&gt;Zhou, Jizhong&lt;/author&gt;&lt;author&gt;Wall, Judy D.&lt;/author&gt;&lt;author&gt;Stahl, David A.&lt;/author&gt;&lt;/authors&gt;&lt;/contributors&gt;&lt;titles&gt;&lt;title&gt;Erosion of functional independence early in the evolution of a microbial mutualism&lt;/title&gt;&lt;secondary-title&gt;Proceedings of the National Academy of Sciences&lt;/secondary-title&gt;&lt;/titles&gt;&lt;periodical&gt;&lt;full-title&gt;Proceedings of the National Academy of Sciences&lt;/full-title&gt;&lt;/periodical&gt;&lt;pages&gt;14822-14827&lt;/pages&gt;&lt;volume&gt;111&lt;/volume&gt;&lt;number&gt;41&lt;/number&gt;&lt;dates&gt;&lt;year&gt;2014&lt;/year&gt;&lt;pub-dates&gt;&lt;date&gt;October 14, 2014&lt;/date&gt;&lt;/pub-dates&gt;&lt;/dates&gt;&lt;urls&gt;&lt;related-urls&gt;&lt;url&gt;http://www.pnas.org/content/111/41/14822.abstract&lt;/url&gt;&lt;url&gt;http://www.pnas.org/content/111/41/14822.full.pdf&lt;/url&gt;&lt;/related-urls&gt;&lt;/urls&gt;&lt;electronic-resource-num&gt;10.1073/pnas.1407986111&lt;/electronic-resource-num&gt;&lt;/record&gt;&lt;/Cite&gt;&lt;/EndNote&gt;</w:instrText>
      </w:r>
      <w:r w:rsidR="00AD2E99" w:rsidRPr="00A9228B">
        <w:rPr>
          <w:rFonts w:ascii="Times" w:eastAsia="Times New Roman" w:hAnsi="Times" w:cs="Times New Roman"/>
          <w:sz w:val="24"/>
          <w:szCs w:val="24"/>
        </w:rPr>
        <w:fldChar w:fldCharType="separate"/>
      </w:r>
      <w:r w:rsidR="00AD2E99">
        <w:rPr>
          <w:rFonts w:ascii="Times" w:eastAsia="Times New Roman" w:hAnsi="Times" w:cs="Times New Roman"/>
          <w:noProof/>
          <w:sz w:val="24"/>
          <w:szCs w:val="24"/>
        </w:rPr>
        <w:t>(2)</w:t>
      </w:r>
      <w:r w:rsidR="00AD2E99" w:rsidRPr="00A9228B">
        <w:rPr>
          <w:rFonts w:ascii="Times" w:eastAsia="Times New Roman" w:hAnsi="Times" w:cs="Times New Roman"/>
          <w:sz w:val="24"/>
          <w:szCs w:val="24"/>
        </w:rPr>
        <w:fldChar w:fldCharType="end"/>
      </w:r>
      <w:r w:rsidR="00232A3D">
        <w:rPr>
          <w:rFonts w:ascii="Times" w:eastAsia="Times New Roman" w:hAnsi="Times" w:cs="Times New Roman"/>
          <w:sz w:val="24"/>
          <w:szCs w:val="24"/>
        </w:rPr>
        <w:t xml:space="preserve">.  </w:t>
      </w:r>
      <w:r>
        <w:rPr>
          <w:rFonts w:ascii="Times" w:eastAsia="Times New Roman" w:hAnsi="Times" w:cs="Times New Roman"/>
          <w:sz w:val="24"/>
          <w:szCs w:val="24"/>
        </w:rPr>
        <w:t>C</w:t>
      </w:r>
      <w:r w:rsidRPr="00A9228B">
        <w:rPr>
          <w:rFonts w:ascii="Times" w:eastAsia="Times New Roman" w:hAnsi="Times" w:cs="Times New Roman"/>
          <w:sz w:val="24"/>
          <w:szCs w:val="24"/>
        </w:rPr>
        <w:t xml:space="preserve">ultures were passed at least twice </w:t>
      </w:r>
      <w:r>
        <w:rPr>
          <w:rFonts w:ascii="Times" w:eastAsia="Times New Roman" w:hAnsi="Times" w:cs="Times New Roman"/>
          <w:sz w:val="24"/>
          <w:szCs w:val="24"/>
        </w:rPr>
        <w:t>before</w:t>
      </w:r>
      <w:r w:rsidRPr="00A9228B">
        <w:rPr>
          <w:rFonts w:ascii="Times" w:eastAsia="Times New Roman" w:hAnsi="Times" w:cs="Times New Roman"/>
          <w:sz w:val="24"/>
          <w:szCs w:val="24"/>
        </w:rPr>
        <w:t xml:space="preserve"> </w:t>
      </w:r>
      <w:r w:rsidR="00232A3D">
        <w:rPr>
          <w:rFonts w:ascii="Times" w:eastAsia="Times New Roman" w:hAnsi="Times" w:cs="Times New Roman"/>
          <w:sz w:val="24"/>
          <w:szCs w:val="24"/>
        </w:rPr>
        <w:t>inoculating</w:t>
      </w:r>
      <w:r>
        <w:rPr>
          <w:rFonts w:ascii="Times" w:eastAsia="Times New Roman" w:hAnsi="Times" w:cs="Times New Roman"/>
          <w:sz w:val="24"/>
          <w:szCs w:val="24"/>
        </w:rPr>
        <w:t xml:space="preserve"> five cultures tubes for replicate measurement of growth kinetics in the </w:t>
      </w:r>
      <w:proofErr w:type="spellStart"/>
      <w:r>
        <w:rPr>
          <w:rFonts w:ascii="Times" w:eastAsia="Times New Roman" w:hAnsi="Times" w:cs="Times New Roman"/>
          <w:sz w:val="24"/>
          <w:szCs w:val="24"/>
        </w:rPr>
        <w:t>ODin</w:t>
      </w:r>
      <w:proofErr w:type="spellEnd"/>
      <w:r>
        <w:rPr>
          <w:rFonts w:ascii="Times" w:eastAsia="Times New Roman" w:hAnsi="Times" w:cs="Times New Roman"/>
          <w:sz w:val="24"/>
          <w:szCs w:val="24"/>
        </w:rPr>
        <w:t xml:space="preserve"> system</w:t>
      </w:r>
      <w:r w:rsidRPr="00A9228B">
        <w:rPr>
          <w:rFonts w:ascii="Times" w:eastAsia="Times New Roman" w:hAnsi="Times" w:cs="Times New Roman"/>
          <w:sz w:val="24"/>
          <w:szCs w:val="24"/>
        </w:rPr>
        <w:t>.</w:t>
      </w:r>
      <w:r>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The cultures were grown </w:t>
      </w:r>
      <w:r>
        <w:rPr>
          <w:rFonts w:ascii="Times" w:eastAsia="Times New Roman" w:hAnsi="Times" w:cs="Times New Roman"/>
          <w:sz w:val="24"/>
          <w:szCs w:val="24"/>
        </w:rPr>
        <w:t xml:space="preserve">with </w:t>
      </w:r>
      <w:r w:rsidR="00347900">
        <w:rPr>
          <w:rFonts w:ascii="Times" w:eastAsia="Times New Roman" w:hAnsi="Times" w:cs="Times New Roman"/>
          <w:sz w:val="24"/>
          <w:szCs w:val="24"/>
        </w:rPr>
        <w:t xml:space="preserve">continuous </w:t>
      </w:r>
      <w:r w:rsidRPr="00A9228B">
        <w:rPr>
          <w:rFonts w:ascii="Times" w:eastAsia="Times New Roman" w:hAnsi="Times" w:cs="Times New Roman"/>
          <w:sz w:val="24"/>
          <w:szCs w:val="24"/>
        </w:rPr>
        <w:t xml:space="preserve">shaking </w:t>
      </w:r>
      <w:r w:rsidR="00347900">
        <w:rPr>
          <w:rFonts w:ascii="Times" w:eastAsia="Times New Roman" w:hAnsi="Times" w:cs="Times New Roman"/>
          <w:sz w:val="24"/>
          <w:szCs w:val="24"/>
        </w:rPr>
        <w:t>of</w:t>
      </w:r>
      <w:r w:rsidR="00347900"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300 rpm at 37 </w:t>
      </w:r>
      <w:r w:rsidRPr="00A9228B">
        <w:rPr>
          <w:rFonts w:ascii="Times" w:eastAsia="Times New Roman" w:hAnsi="Times" w:cs="Times New Roman"/>
          <w:sz w:val="24"/>
          <w:szCs w:val="24"/>
        </w:rPr>
        <w:lastRenderedPageBreak/>
        <w:t>°</w:t>
      </w:r>
      <w:r>
        <w:rPr>
          <w:rFonts w:ascii="Times" w:eastAsia="Times New Roman" w:hAnsi="Times" w:cs="Times New Roman"/>
          <w:sz w:val="24"/>
          <w:szCs w:val="24"/>
        </w:rPr>
        <w:t>C for up to 3 days, measuring optical density</w:t>
      </w:r>
      <w:r w:rsidR="00B37058">
        <w:rPr>
          <w:rFonts w:ascii="Times" w:eastAsia="Times New Roman" w:hAnsi="Times" w:cs="Times New Roman"/>
          <w:sz w:val="24"/>
          <w:szCs w:val="24"/>
        </w:rPr>
        <w:t xml:space="preserve"> (</w:t>
      </w:r>
      <w:r w:rsidR="00B37058" w:rsidRPr="00A9228B">
        <w:rPr>
          <w:rFonts w:ascii="Times" w:eastAsia="Times New Roman" w:hAnsi="Times" w:cs="Times New Roman"/>
          <w:sz w:val="24"/>
          <w:szCs w:val="24"/>
        </w:rPr>
        <w:t>OD</w:t>
      </w:r>
      <w:r w:rsidR="00B37058" w:rsidRPr="00A9228B">
        <w:rPr>
          <w:rFonts w:ascii="Times" w:eastAsia="Times New Roman" w:hAnsi="Times" w:cs="Times New Roman"/>
          <w:sz w:val="24"/>
          <w:szCs w:val="24"/>
          <w:vertAlign w:val="subscript"/>
        </w:rPr>
        <w:t>600</w:t>
      </w:r>
      <w:r w:rsidR="00B37058">
        <w:rPr>
          <w:rFonts w:ascii="Times" w:eastAsia="Times New Roman" w:hAnsi="Times" w:cs="Times New Roman"/>
          <w:sz w:val="24"/>
          <w:szCs w:val="24"/>
        </w:rPr>
        <w:t>)</w:t>
      </w:r>
      <w:r>
        <w:rPr>
          <w:rFonts w:ascii="Times" w:eastAsia="Times New Roman" w:hAnsi="Times" w:cs="Times New Roman"/>
          <w:sz w:val="24"/>
          <w:szCs w:val="24"/>
        </w:rPr>
        <w:t xml:space="preserve"> </w:t>
      </w:r>
      <w:r w:rsidR="00347900">
        <w:rPr>
          <w:rFonts w:ascii="Times" w:eastAsia="Times New Roman" w:hAnsi="Times" w:cs="Times New Roman"/>
          <w:sz w:val="24"/>
          <w:szCs w:val="24"/>
        </w:rPr>
        <w:t xml:space="preserve">in </w:t>
      </w:r>
      <w:r w:rsidRPr="00A9228B">
        <w:rPr>
          <w:rFonts w:ascii="Times" w:eastAsia="Times New Roman" w:hAnsi="Times" w:cs="Times New Roman"/>
          <w:sz w:val="24"/>
          <w:szCs w:val="24"/>
        </w:rPr>
        <w:t xml:space="preserve">20 </w:t>
      </w:r>
      <w:r>
        <w:rPr>
          <w:rFonts w:ascii="Times" w:eastAsia="Times New Roman" w:hAnsi="Times" w:cs="Times New Roman"/>
          <w:sz w:val="24"/>
          <w:szCs w:val="24"/>
        </w:rPr>
        <w:t>minute intervals.</w:t>
      </w:r>
      <w:r w:rsidRPr="00A9228B">
        <w:rPr>
          <w:rFonts w:ascii="Times" w:eastAsia="Times New Roman" w:hAnsi="Times" w:cs="Times New Roman"/>
          <w:sz w:val="24"/>
          <w:szCs w:val="24"/>
        </w:rPr>
        <w:t xml:space="preserve"> </w:t>
      </w:r>
      <w:r w:rsidR="00232A3D">
        <w:rPr>
          <w:rFonts w:ascii="Times" w:eastAsia="Times New Roman" w:hAnsi="Times" w:cs="Times New Roman"/>
          <w:sz w:val="24"/>
          <w:szCs w:val="24"/>
        </w:rPr>
        <w:t xml:space="preserve"> </w:t>
      </w:r>
      <w:r>
        <w:rPr>
          <w:rFonts w:ascii="Times" w:eastAsia="Times New Roman" w:hAnsi="Times" w:cs="Times New Roman"/>
          <w:sz w:val="24"/>
          <w:szCs w:val="24"/>
        </w:rPr>
        <w:t xml:space="preserve">Sensor readings (mA) were converted to </w:t>
      </w:r>
      <w:r w:rsidRPr="00A9228B">
        <w:rPr>
          <w:rFonts w:ascii="Times" w:eastAsia="Times New Roman" w:hAnsi="Times" w:cs="Times New Roman"/>
          <w:sz w:val="24"/>
          <w:szCs w:val="24"/>
        </w:rPr>
        <w:t>OD</w:t>
      </w:r>
      <w:r w:rsidRPr="00A9228B">
        <w:rPr>
          <w:rFonts w:ascii="Times" w:eastAsia="Times New Roman" w:hAnsi="Times" w:cs="Times New Roman"/>
          <w:sz w:val="24"/>
          <w:szCs w:val="24"/>
          <w:vertAlign w:val="subscript"/>
        </w:rPr>
        <w:t>600</w:t>
      </w:r>
      <w:r w:rsidRPr="00A9228B">
        <w:rPr>
          <w:rFonts w:ascii="Times" w:eastAsia="Times New Roman" w:hAnsi="Times" w:cs="Times New Roman"/>
          <w:sz w:val="24"/>
          <w:szCs w:val="24"/>
        </w:rPr>
        <w:t xml:space="preserve"> </w:t>
      </w:r>
      <w:r>
        <w:rPr>
          <w:rFonts w:ascii="Times" w:eastAsia="Times New Roman" w:hAnsi="Times" w:cs="Times New Roman"/>
          <w:sz w:val="24"/>
          <w:szCs w:val="24"/>
        </w:rPr>
        <w:t xml:space="preserve">using custom software </w:t>
      </w:r>
      <w:r w:rsidRPr="00A9228B">
        <w:rPr>
          <w:rFonts w:ascii="Times" w:eastAsia="Times New Roman" w:hAnsi="Times" w:cs="Times New Roman"/>
          <w:sz w:val="24"/>
          <w:szCs w:val="24"/>
        </w:rPr>
        <w:t>in FileMaker (</w:t>
      </w:r>
      <w:r>
        <w:rPr>
          <w:rFonts w:ascii="Times" w:eastAsia="Times New Roman" w:hAnsi="Times" w:cs="Times New Roman"/>
          <w:sz w:val="24"/>
          <w:szCs w:val="24"/>
        </w:rPr>
        <w:t>see s</w:t>
      </w:r>
      <w:r w:rsidRPr="00A9228B">
        <w:rPr>
          <w:rFonts w:ascii="Times" w:eastAsia="Times New Roman" w:hAnsi="Times" w:cs="Times New Roman"/>
          <w:sz w:val="24"/>
          <w:szCs w:val="24"/>
        </w:rPr>
        <w:t>uppleme</w:t>
      </w:r>
      <w:r>
        <w:rPr>
          <w:rFonts w:ascii="Times" w:eastAsia="Times New Roman" w:hAnsi="Times" w:cs="Times New Roman"/>
          <w:sz w:val="24"/>
          <w:szCs w:val="24"/>
        </w:rPr>
        <w:t xml:space="preserve">ntary information for details) and </w:t>
      </w:r>
      <w:r w:rsidRPr="00A9228B">
        <w:rPr>
          <w:rFonts w:ascii="Times" w:eastAsia="Times New Roman" w:hAnsi="Times" w:cs="Times New Roman"/>
          <w:sz w:val="24"/>
          <w:szCs w:val="24"/>
        </w:rPr>
        <w:t xml:space="preserve">exported and analyzed using </w:t>
      </w:r>
      <w:r>
        <w:rPr>
          <w:rFonts w:ascii="Times" w:eastAsia="Times New Roman" w:hAnsi="Times" w:cs="Times New Roman"/>
          <w:sz w:val="24"/>
          <w:szCs w:val="24"/>
        </w:rPr>
        <w:t>different</w:t>
      </w:r>
      <w:r w:rsidRPr="00A9228B">
        <w:rPr>
          <w:rFonts w:ascii="Times" w:eastAsia="Times New Roman" w:hAnsi="Times" w:cs="Times New Roman"/>
          <w:sz w:val="24"/>
          <w:szCs w:val="24"/>
        </w:rPr>
        <w:t xml:space="preserve"> statistical software. </w:t>
      </w:r>
      <w:r>
        <w:rPr>
          <w:rFonts w:ascii="Times" w:eastAsia="Times New Roman" w:hAnsi="Times" w:cs="Times New Roman"/>
          <w:sz w:val="24"/>
          <w:szCs w:val="24"/>
        </w:rPr>
        <w:t xml:space="preserve"> G</w:t>
      </w:r>
      <w:r w:rsidRPr="00A9228B">
        <w:rPr>
          <w:rFonts w:ascii="Times" w:eastAsia="Times New Roman" w:hAnsi="Times" w:cs="Times New Roman"/>
          <w:sz w:val="24"/>
          <w:szCs w:val="24"/>
        </w:rPr>
        <w:t xml:space="preserve">rowth </w:t>
      </w:r>
      <w:r>
        <w:rPr>
          <w:rFonts w:ascii="Times" w:eastAsia="Times New Roman" w:hAnsi="Times" w:cs="Times New Roman"/>
          <w:sz w:val="24"/>
          <w:szCs w:val="24"/>
        </w:rPr>
        <w:t>kinetics</w:t>
      </w:r>
      <w:r w:rsidRPr="00A9228B">
        <w:rPr>
          <w:rFonts w:ascii="Times" w:eastAsia="Times New Roman" w:hAnsi="Times" w:cs="Times New Roman"/>
          <w:sz w:val="24"/>
          <w:szCs w:val="24"/>
        </w:rPr>
        <w:t xml:space="preserve"> </w:t>
      </w:r>
      <w:r>
        <w:rPr>
          <w:rFonts w:ascii="Times" w:eastAsia="Times New Roman" w:hAnsi="Times" w:cs="Times New Roman"/>
          <w:sz w:val="24"/>
          <w:szCs w:val="24"/>
        </w:rPr>
        <w:t>were plotted and analyzed using</w:t>
      </w:r>
      <w:r w:rsidRPr="00A9228B">
        <w:rPr>
          <w:rFonts w:ascii="Times" w:eastAsia="Times New Roman" w:hAnsi="Times" w:cs="Times New Roman"/>
          <w:sz w:val="24"/>
          <w:szCs w:val="24"/>
        </w:rPr>
        <w:t xml:space="preserve"> the </w:t>
      </w:r>
      <w:proofErr w:type="spellStart"/>
      <w:r w:rsidRPr="00A9228B">
        <w:rPr>
          <w:rFonts w:ascii="Times" w:eastAsia="Times New Roman" w:hAnsi="Times" w:cs="Times New Roman"/>
          <w:sz w:val="24"/>
          <w:szCs w:val="24"/>
        </w:rPr>
        <w:t>grofit</w:t>
      </w:r>
      <w:proofErr w:type="spellEnd"/>
      <w:r w:rsidRPr="00A9228B">
        <w:rPr>
          <w:rFonts w:ascii="Times" w:eastAsia="Times New Roman" w:hAnsi="Times" w:cs="Times New Roman"/>
          <w:sz w:val="24"/>
          <w:szCs w:val="24"/>
        </w:rPr>
        <w:t xml:space="preserve"> </w:t>
      </w:r>
      <w:r w:rsidR="00AD2E99">
        <w:rPr>
          <w:rFonts w:ascii="Times" w:eastAsia="Times New Roman" w:hAnsi="Times" w:cs="Times New Roman"/>
          <w:sz w:val="24"/>
          <w:szCs w:val="24"/>
        </w:rPr>
        <w:t>(3)</w:t>
      </w:r>
      <w:r w:rsidRPr="00A9228B">
        <w:rPr>
          <w:rFonts w:ascii="Times" w:eastAsia="Times New Roman" w:hAnsi="Times" w:cs="Times New Roman"/>
          <w:sz w:val="24"/>
          <w:szCs w:val="24"/>
        </w:rPr>
        <w:t xml:space="preserve"> and ggplot2 </w:t>
      </w:r>
      <w:r w:rsidR="00AD2E99">
        <w:rPr>
          <w:rFonts w:ascii="Times" w:eastAsia="Times New Roman" w:hAnsi="Times" w:cs="Times New Roman"/>
          <w:sz w:val="24"/>
          <w:szCs w:val="24"/>
        </w:rPr>
        <w:t>(4)</w:t>
      </w:r>
      <w:r w:rsidRPr="00A9228B">
        <w:rPr>
          <w:rFonts w:ascii="Times" w:eastAsia="Times New Roman" w:hAnsi="Times" w:cs="Times New Roman"/>
          <w:sz w:val="24"/>
          <w:szCs w:val="24"/>
        </w:rPr>
        <w:t xml:space="preserve"> packages developed for R-project (R version 3.2.3, </w:t>
      </w:r>
      <w:hyperlink r:id="rId10">
        <w:r w:rsidRPr="00A9228B">
          <w:rPr>
            <w:rFonts w:ascii="Times" w:eastAsia="Times New Roman" w:hAnsi="Times" w:cs="Times New Roman"/>
            <w:color w:val="1155CC"/>
            <w:sz w:val="24"/>
            <w:szCs w:val="24"/>
            <w:u w:val="single"/>
          </w:rPr>
          <w:t>https://www.R-project.org/</w:t>
        </w:r>
      </w:hyperlink>
      <w:r w:rsidRPr="00A9228B">
        <w:rPr>
          <w:rFonts w:ascii="Times" w:eastAsia="Times New Roman" w:hAnsi="Times" w:cs="Times New Roman"/>
          <w:sz w:val="24"/>
          <w:szCs w:val="24"/>
        </w:rPr>
        <w:t xml:space="preserve">). </w:t>
      </w:r>
      <w:r>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As figure 2 </w:t>
      </w:r>
      <w:r w:rsidR="00232A3D">
        <w:rPr>
          <w:rFonts w:ascii="Times" w:eastAsia="Times New Roman" w:hAnsi="Times" w:cs="Times New Roman"/>
          <w:sz w:val="24"/>
          <w:szCs w:val="24"/>
        </w:rPr>
        <w:t>demonstrates</w:t>
      </w:r>
      <w:r w:rsidRPr="00A9228B">
        <w:rPr>
          <w:rFonts w:ascii="Times" w:eastAsia="Times New Roman" w:hAnsi="Times" w:cs="Times New Roman"/>
          <w:sz w:val="24"/>
          <w:szCs w:val="24"/>
        </w:rPr>
        <w:t xml:space="preserve">,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w:t>
      </w:r>
      <w:r w:rsidR="00232A3D">
        <w:rPr>
          <w:rFonts w:ascii="Times" w:eastAsia="Times New Roman" w:hAnsi="Times" w:cs="Times New Roman"/>
          <w:sz w:val="24"/>
          <w:szCs w:val="24"/>
        </w:rPr>
        <w:t>system offers a precision and sensitivity sufficient to resolve minor</w:t>
      </w:r>
      <w:r w:rsidRPr="00A9228B">
        <w:rPr>
          <w:rFonts w:ascii="Times" w:eastAsia="Times New Roman" w:hAnsi="Times" w:cs="Times New Roman"/>
          <w:sz w:val="24"/>
          <w:szCs w:val="24"/>
        </w:rPr>
        <w:t xml:space="preserve"> differences in </w:t>
      </w:r>
      <w:r w:rsidR="00232A3D">
        <w:rPr>
          <w:rFonts w:ascii="Times" w:eastAsia="Times New Roman" w:hAnsi="Times" w:cs="Times New Roman"/>
          <w:sz w:val="24"/>
          <w:szCs w:val="24"/>
        </w:rPr>
        <w:t>growth rates and y</w:t>
      </w:r>
      <w:r w:rsidRPr="00A9228B">
        <w:rPr>
          <w:rFonts w:ascii="Times" w:eastAsia="Times New Roman" w:hAnsi="Times" w:cs="Times New Roman"/>
          <w:sz w:val="24"/>
          <w:szCs w:val="24"/>
        </w:rPr>
        <w:t xml:space="preserve">ields. </w:t>
      </w:r>
      <w:r>
        <w:rPr>
          <w:rFonts w:ascii="Times" w:eastAsia="Times New Roman" w:hAnsi="Times" w:cs="Times New Roman"/>
          <w:sz w:val="24"/>
          <w:szCs w:val="24"/>
        </w:rPr>
        <w:t xml:space="preserve"> </w:t>
      </w:r>
      <w:r w:rsidR="00232A3D">
        <w:rPr>
          <w:rFonts w:ascii="Times" w:eastAsia="Times New Roman" w:hAnsi="Times" w:cs="Times New Roman"/>
          <w:sz w:val="24"/>
          <w:szCs w:val="24"/>
        </w:rPr>
        <w:t>These two growth parameters provide the most</w:t>
      </w:r>
      <w:r w:rsidRPr="00A9228B">
        <w:rPr>
          <w:rFonts w:ascii="Times" w:eastAsia="Times New Roman" w:hAnsi="Times" w:cs="Times New Roman"/>
          <w:sz w:val="24"/>
          <w:szCs w:val="24"/>
        </w:rPr>
        <w:t xml:space="preserve"> consistent and reproducible </w:t>
      </w:r>
      <w:r w:rsidR="00232A3D">
        <w:rPr>
          <w:rFonts w:ascii="Times" w:eastAsia="Times New Roman" w:hAnsi="Times" w:cs="Times New Roman"/>
          <w:sz w:val="24"/>
          <w:szCs w:val="24"/>
        </w:rPr>
        <w:t>data, whereas the lag phase is less</w:t>
      </w:r>
      <w:r w:rsidRPr="00A9228B">
        <w:rPr>
          <w:rFonts w:ascii="Times" w:eastAsia="Times New Roman" w:hAnsi="Times" w:cs="Times New Roman"/>
          <w:sz w:val="24"/>
          <w:szCs w:val="24"/>
        </w:rPr>
        <w:t xml:space="preserve"> reproducible</w:t>
      </w:r>
      <w:r w:rsidR="00232A3D">
        <w:rPr>
          <w:rFonts w:ascii="Times" w:eastAsia="Times New Roman" w:hAnsi="Times" w:cs="Times New Roman"/>
          <w:sz w:val="24"/>
          <w:szCs w:val="24"/>
        </w:rPr>
        <w:t>,</w:t>
      </w:r>
      <w:r w:rsidRPr="00A9228B">
        <w:rPr>
          <w:rFonts w:ascii="Times" w:eastAsia="Times New Roman" w:hAnsi="Times" w:cs="Times New Roman"/>
          <w:sz w:val="24"/>
          <w:szCs w:val="24"/>
        </w:rPr>
        <w:t xml:space="preserve"> </w:t>
      </w:r>
      <w:r w:rsidR="00232A3D">
        <w:rPr>
          <w:rFonts w:ascii="Times" w:eastAsia="Times New Roman" w:hAnsi="Times" w:cs="Times New Roman"/>
          <w:sz w:val="24"/>
          <w:szCs w:val="24"/>
        </w:rPr>
        <w:t>presumably as a consequence of slight variations in</w:t>
      </w:r>
      <w:r w:rsidRPr="00A9228B">
        <w:rPr>
          <w:rFonts w:ascii="Times" w:eastAsia="Times New Roman" w:hAnsi="Times" w:cs="Times New Roman"/>
          <w:sz w:val="24"/>
          <w:szCs w:val="24"/>
        </w:rPr>
        <w:t xml:space="preserve"> inoculation.</w:t>
      </w:r>
      <w:bookmarkStart w:id="8" w:name="h.183cpk9ttgx5" w:colFirst="0" w:colLast="0"/>
      <w:bookmarkEnd w:id="8"/>
    </w:p>
    <w:p w14:paraId="05B52E5A" w14:textId="5D09AC78" w:rsidR="00F66CE0" w:rsidRPr="00F66CE0" w:rsidRDefault="00F66CE0" w:rsidP="006A5BA7">
      <w:pPr>
        <w:pStyle w:val="Normal1"/>
        <w:spacing w:line="360" w:lineRule="auto"/>
        <w:rPr>
          <w:rFonts w:ascii="Times" w:eastAsia="Times New Roman" w:hAnsi="Times" w:cs="Times New Roman"/>
          <w:b/>
          <w:sz w:val="28"/>
          <w:szCs w:val="28"/>
        </w:rPr>
      </w:pPr>
      <w:r w:rsidRPr="00F66CE0">
        <w:rPr>
          <w:rFonts w:ascii="Times" w:eastAsia="Times New Roman" w:hAnsi="Times" w:cs="Times New Roman"/>
          <w:b/>
          <w:sz w:val="28"/>
          <w:szCs w:val="28"/>
        </w:rPr>
        <w:t>Results</w:t>
      </w:r>
      <w:r w:rsidR="005F4645">
        <w:rPr>
          <w:rFonts w:ascii="Times" w:eastAsia="Times New Roman" w:hAnsi="Times" w:cs="Times New Roman"/>
          <w:b/>
          <w:sz w:val="28"/>
          <w:szCs w:val="28"/>
        </w:rPr>
        <w:t xml:space="preserve"> and Discussion</w:t>
      </w:r>
    </w:p>
    <w:p w14:paraId="4869F1B4" w14:textId="19BA1206" w:rsidR="00464748" w:rsidRPr="00A9228B" w:rsidRDefault="00603479" w:rsidP="006A5BA7">
      <w:pPr>
        <w:pStyle w:val="Normal1"/>
        <w:spacing w:line="360" w:lineRule="auto"/>
        <w:rPr>
          <w:rFonts w:ascii="Times" w:hAnsi="Times"/>
        </w:rPr>
      </w:pPr>
      <w:r>
        <w:rPr>
          <w:rFonts w:ascii="Times" w:eastAsia="Times New Roman" w:hAnsi="Times" w:cs="Times New Roman"/>
          <w:sz w:val="24"/>
          <w:szCs w:val="24"/>
        </w:rPr>
        <w:t>This</w:t>
      </w:r>
      <w:r w:rsidR="001C6ED2" w:rsidRPr="00A9228B">
        <w:rPr>
          <w:rFonts w:ascii="Times" w:eastAsia="Times New Roman" w:hAnsi="Times" w:cs="Times New Roman"/>
          <w:sz w:val="24"/>
          <w:szCs w:val="24"/>
        </w:rPr>
        <w:t xml:space="preserve"> </w:t>
      </w:r>
      <w:proofErr w:type="spellStart"/>
      <w:r w:rsidR="00232A3D">
        <w:rPr>
          <w:rFonts w:ascii="Times" w:eastAsia="Times New Roman" w:hAnsi="Times" w:cs="Times New Roman"/>
          <w:sz w:val="24"/>
          <w:szCs w:val="24"/>
        </w:rPr>
        <w:t>ODIn</w:t>
      </w:r>
      <w:proofErr w:type="spellEnd"/>
      <w:r w:rsidR="00232A3D">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 xml:space="preserve">system </w:t>
      </w:r>
      <w:r w:rsidR="00D721E4">
        <w:rPr>
          <w:rFonts w:ascii="Times" w:eastAsia="Times New Roman" w:hAnsi="Times" w:cs="Times New Roman"/>
          <w:sz w:val="24"/>
          <w:szCs w:val="24"/>
        </w:rPr>
        <w:t xml:space="preserve">uses </w:t>
      </w:r>
      <w:r w:rsidR="002B3C1B">
        <w:rPr>
          <w:rFonts w:ascii="Times" w:eastAsia="Times New Roman" w:hAnsi="Times" w:cs="Times New Roman"/>
          <w:sz w:val="24"/>
          <w:szCs w:val="24"/>
        </w:rPr>
        <w:t>commercially</w:t>
      </w:r>
      <w:r w:rsidR="002B3C1B" w:rsidRPr="00A9228B">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avai</w:t>
      </w:r>
      <w:r>
        <w:rPr>
          <w:rFonts w:ascii="Times" w:eastAsia="Times New Roman" w:hAnsi="Times" w:cs="Times New Roman"/>
          <w:sz w:val="24"/>
          <w:szCs w:val="24"/>
        </w:rPr>
        <w:t xml:space="preserve">lable electronic components and </w:t>
      </w:r>
      <w:r w:rsidR="002B3C1B">
        <w:rPr>
          <w:rFonts w:ascii="Times" w:eastAsia="Times New Roman" w:hAnsi="Times" w:cs="Times New Roman"/>
          <w:sz w:val="24"/>
          <w:szCs w:val="24"/>
        </w:rPr>
        <w:t>advances the method of recording anaerobic</w:t>
      </w:r>
      <w:r w:rsidR="002B3C1B" w:rsidRPr="00A9228B">
        <w:rPr>
          <w:rFonts w:ascii="Times" w:eastAsia="Times New Roman" w:hAnsi="Times" w:cs="Times New Roman"/>
          <w:sz w:val="24"/>
          <w:szCs w:val="24"/>
        </w:rPr>
        <w:t xml:space="preserve"> </w:t>
      </w:r>
      <w:r>
        <w:rPr>
          <w:rFonts w:ascii="Times" w:eastAsia="Times New Roman" w:hAnsi="Times" w:cs="Times New Roman"/>
          <w:sz w:val="24"/>
          <w:szCs w:val="24"/>
        </w:rPr>
        <w:t>growth kinetics by providing high sampling frequency</w:t>
      </w:r>
      <w:r w:rsidR="001E1E6E">
        <w:rPr>
          <w:rFonts w:ascii="Times" w:eastAsia="Times New Roman" w:hAnsi="Times" w:cs="Times New Roman"/>
          <w:sz w:val="24"/>
          <w:szCs w:val="24"/>
        </w:rPr>
        <w:t xml:space="preserve"> over extended time periods</w:t>
      </w:r>
      <w:r>
        <w:rPr>
          <w:rFonts w:ascii="Times" w:eastAsia="Times New Roman" w:hAnsi="Times" w:cs="Times New Roman"/>
          <w:sz w:val="24"/>
          <w:szCs w:val="24"/>
        </w:rPr>
        <w:t xml:space="preserve"> without the disruption </w:t>
      </w:r>
      <w:r w:rsidR="001E1E6E">
        <w:rPr>
          <w:rFonts w:ascii="Times" w:eastAsia="Times New Roman" w:hAnsi="Times" w:cs="Times New Roman"/>
          <w:sz w:val="24"/>
          <w:szCs w:val="24"/>
        </w:rPr>
        <w:t xml:space="preserve">(or investigator fatigue) </w:t>
      </w:r>
      <w:r>
        <w:rPr>
          <w:rFonts w:ascii="Times" w:eastAsia="Times New Roman" w:hAnsi="Times" w:cs="Times New Roman"/>
          <w:sz w:val="24"/>
          <w:szCs w:val="24"/>
        </w:rPr>
        <w:t xml:space="preserve">commonly associated with manual </w:t>
      </w:r>
      <w:r w:rsidR="001C6ED2" w:rsidRPr="00A9228B">
        <w:rPr>
          <w:rFonts w:ascii="Times" w:eastAsia="Times New Roman" w:hAnsi="Times" w:cs="Times New Roman"/>
          <w:sz w:val="24"/>
          <w:szCs w:val="24"/>
        </w:rPr>
        <w:t xml:space="preserve">measurements. </w:t>
      </w:r>
      <w:r w:rsidR="00232A3D">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 xml:space="preserve">The system </w:t>
      </w:r>
      <w:r>
        <w:rPr>
          <w:rFonts w:ascii="Times" w:eastAsia="Times New Roman" w:hAnsi="Times" w:cs="Times New Roman"/>
          <w:sz w:val="24"/>
          <w:szCs w:val="24"/>
        </w:rPr>
        <w:t xml:space="preserve">uses </w:t>
      </w:r>
      <w:r w:rsidR="001C6ED2" w:rsidRPr="00A9228B">
        <w:rPr>
          <w:rFonts w:ascii="Times" w:eastAsia="Times New Roman" w:hAnsi="Times" w:cs="Times New Roman"/>
          <w:sz w:val="24"/>
          <w:szCs w:val="24"/>
        </w:rPr>
        <w:t xml:space="preserve">a microcontroller </w:t>
      </w:r>
      <w:r>
        <w:rPr>
          <w:rFonts w:ascii="Times" w:eastAsia="Times New Roman" w:hAnsi="Times" w:cs="Times New Roman"/>
          <w:sz w:val="24"/>
          <w:szCs w:val="24"/>
        </w:rPr>
        <w:t>and</w:t>
      </w:r>
      <w:r w:rsidR="001C6ED2"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paired optical emitter and collector sensors</w:t>
      </w:r>
      <w:r>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embedded </w:t>
      </w:r>
      <w:r>
        <w:rPr>
          <w:rFonts w:ascii="Times" w:eastAsia="Times New Roman" w:hAnsi="Times" w:cs="Times New Roman"/>
          <w:sz w:val="24"/>
          <w:szCs w:val="24"/>
        </w:rPr>
        <w:t xml:space="preserve">within each tube holder </w:t>
      </w:r>
      <w:r w:rsidR="001C6ED2" w:rsidRPr="00A9228B">
        <w:rPr>
          <w:rFonts w:ascii="Times" w:eastAsia="Times New Roman" w:hAnsi="Times" w:cs="Times New Roman"/>
          <w:sz w:val="24"/>
          <w:szCs w:val="24"/>
        </w:rPr>
        <w:t xml:space="preserve">to measure optical density changes within </w:t>
      </w:r>
      <w:r w:rsidR="001E1E6E">
        <w:rPr>
          <w:rFonts w:ascii="Times" w:eastAsia="Times New Roman" w:hAnsi="Times" w:cs="Times New Roman"/>
          <w:sz w:val="24"/>
          <w:szCs w:val="24"/>
        </w:rPr>
        <w:t xml:space="preserve">each </w:t>
      </w:r>
      <w:r w:rsidR="007373FA">
        <w:rPr>
          <w:rFonts w:ascii="Times" w:eastAsia="Times New Roman" w:hAnsi="Times" w:cs="Times New Roman"/>
          <w:sz w:val="24"/>
          <w:szCs w:val="24"/>
        </w:rPr>
        <w:t xml:space="preserve">sealed tube.  </w:t>
      </w:r>
      <w:r w:rsidR="005161A2">
        <w:rPr>
          <w:rFonts w:ascii="Times" w:eastAsia="Times New Roman" w:hAnsi="Times" w:cs="Times New Roman"/>
          <w:sz w:val="24"/>
          <w:szCs w:val="24"/>
        </w:rPr>
        <w:t>O</w:t>
      </w:r>
      <w:r w:rsidR="001E1E6E">
        <w:rPr>
          <w:rFonts w:ascii="Times" w:eastAsia="Times New Roman" w:hAnsi="Times" w:cs="Times New Roman"/>
          <w:sz w:val="24"/>
          <w:szCs w:val="24"/>
        </w:rPr>
        <w:t xml:space="preserve">ptical density </w:t>
      </w:r>
      <w:r w:rsidR="005161A2">
        <w:rPr>
          <w:rFonts w:ascii="Times" w:eastAsia="Times New Roman" w:hAnsi="Times" w:cs="Times New Roman"/>
          <w:sz w:val="24"/>
          <w:szCs w:val="24"/>
        </w:rPr>
        <w:t>for each culture</w:t>
      </w:r>
      <w:r w:rsidR="003011E0">
        <w:rPr>
          <w:rFonts w:ascii="Times" w:eastAsia="Times New Roman" w:hAnsi="Times" w:cs="Times New Roman"/>
          <w:sz w:val="24"/>
          <w:szCs w:val="24"/>
        </w:rPr>
        <w:t xml:space="preserve"> tube</w:t>
      </w:r>
      <w:r w:rsidR="005161A2">
        <w:rPr>
          <w:rFonts w:ascii="Times" w:eastAsia="Times New Roman" w:hAnsi="Times" w:cs="Times New Roman"/>
          <w:sz w:val="24"/>
          <w:szCs w:val="24"/>
        </w:rPr>
        <w:t xml:space="preserve"> is measured</w:t>
      </w:r>
      <w:r w:rsidR="005161A2" w:rsidRPr="00A9228B">
        <w:rPr>
          <w:rFonts w:ascii="Times" w:eastAsia="Times New Roman" w:hAnsi="Times" w:cs="Times New Roman"/>
          <w:sz w:val="24"/>
          <w:szCs w:val="24"/>
        </w:rPr>
        <w:t xml:space="preserve"> </w:t>
      </w:r>
      <w:r w:rsidR="005161A2">
        <w:rPr>
          <w:rFonts w:ascii="Times" w:eastAsia="Times New Roman" w:hAnsi="Times" w:cs="Times New Roman"/>
          <w:sz w:val="24"/>
          <w:szCs w:val="24"/>
        </w:rPr>
        <w:t>by</w:t>
      </w:r>
      <w:r w:rsidR="003011E0">
        <w:rPr>
          <w:rFonts w:ascii="Times" w:eastAsia="Times New Roman" w:hAnsi="Times" w:cs="Times New Roman"/>
          <w:sz w:val="24"/>
          <w:szCs w:val="24"/>
        </w:rPr>
        <w:t xml:space="preserve"> one of the</w:t>
      </w:r>
      <w:r w:rsidR="001C6ED2" w:rsidRPr="00A9228B">
        <w:rPr>
          <w:rFonts w:ascii="Times" w:eastAsia="Times New Roman" w:hAnsi="Times" w:cs="Times New Roman"/>
          <w:sz w:val="24"/>
          <w:szCs w:val="24"/>
        </w:rPr>
        <w:t xml:space="preserve"> 64 </w:t>
      </w:r>
      <w:r w:rsidR="003011E0">
        <w:rPr>
          <w:rFonts w:ascii="Times" w:eastAsia="Times New Roman" w:hAnsi="Times" w:cs="Times New Roman"/>
          <w:sz w:val="24"/>
          <w:szCs w:val="24"/>
        </w:rPr>
        <w:t>integrated</w:t>
      </w:r>
      <w:r w:rsidR="003011E0" w:rsidRPr="00A9228B">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sensor circuits</w:t>
      </w:r>
      <w:r w:rsidR="003011E0">
        <w:rPr>
          <w:rFonts w:ascii="Times" w:eastAsia="Times New Roman" w:hAnsi="Times" w:cs="Times New Roman"/>
          <w:sz w:val="24"/>
          <w:szCs w:val="24"/>
        </w:rPr>
        <w:t xml:space="preserve"> fixed at the tube rack position the culture tube occupies.  Sampling</w:t>
      </w:r>
      <w:r w:rsidR="005161A2" w:rsidRPr="00A9228B">
        <w:rPr>
          <w:rFonts w:ascii="Times" w:eastAsia="Times New Roman" w:hAnsi="Times" w:cs="Times New Roman"/>
          <w:sz w:val="24"/>
          <w:szCs w:val="24"/>
        </w:rPr>
        <w:t xml:space="preserve"> </w:t>
      </w:r>
      <w:r w:rsidR="005161A2">
        <w:rPr>
          <w:rFonts w:ascii="Times" w:eastAsia="Times New Roman" w:hAnsi="Times" w:cs="Times New Roman"/>
          <w:sz w:val="24"/>
          <w:szCs w:val="24"/>
        </w:rPr>
        <w:t xml:space="preserve">frequency </w:t>
      </w:r>
      <w:r w:rsidR="003011E0">
        <w:rPr>
          <w:rFonts w:ascii="Times" w:eastAsia="Times New Roman" w:hAnsi="Times" w:cs="Times New Roman"/>
          <w:sz w:val="24"/>
          <w:szCs w:val="24"/>
        </w:rPr>
        <w:t xml:space="preserve">is </w:t>
      </w:r>
      <w:r w:rsidR="00017BB0">
        <w:rPr>
          <w:rFonts w:ascii="Times" w:eastAsia="Times New Roman" w:hAnsi="Times" w:cs="Times New Roman"/>
          <w:sz w:val="24"/>
          <w:szCs w:val="24"/>
        </w:rPr>
        <w:t xml:space="preserve">controlled by </w:t>
      </w:r>
      <w:r w:rsidR="001C6ED2" w:rsidRPr="00A9228B">
        <w:rPr>
          <w:rFonts w:ascii="Times" w:eastAsia="Times New Roman" w:hAnsi="Times" w:cs="Times New Roman"/>
          <w:sz w:val="24"/>
          <w:szCs w:val="24"/>
        </w:rPr>
        <w:t>microcontroller software</w:t>
      </w:r>
      <w:r w:rsidR="00D32D11">
        <w:rPr>
          <w:rFonts w:ascii="Times" w:eastAsia="Times New Roman" w:hAnsi="Times" w:cs="Times New Roman"/>
          <w:sz w:val="24"/>
          <w:szCs w:val="24"/>
        </w:rPr>
        <w:t>, with default setting</w:t>
      </w:r>
      <w:r w:rsidR="006A0B8A">
        <w:rPr>
          <w:rFonts w:ascii="Times" w:eastAsia="Times New Roman" w:hAnsi="Times" w:cs="Times New Roman"/>
          <w:sz w:val="24"/>
          <w:szCs w:val="24"/>
        </w:rPr>
        <w:t>s</w:t>
      </w:r>
      <w:r w:rsidR="00D32D11">
        <w:rPr>
          <w:rFonts w:ascii="Times" w:eastAsia="Times New Roman" w:hAnsi="Times" w:cs="Times New Roman"/>
          <w:sz w:val="24"/>
          <w:szCs w:val="24"/>
        </w:rPr>
        <w:t xml:space="preserve"> of </w:t>
      </w:r>
      <w:r w:rsidR="005161A2">
        <w:rPr>
          <w:rFonts w:ascii="Times" w:eastAsia="Times New Roman" w:hAnsi="Times" w:cs="Times New Roman"/>
          <w:sz w:val="24"/>
          <w:szCs w:val="24"/>
        </w:rPr>
        <w:t xml:space="preserve">5, 20, </w:t>
      </w:r>
      <w:r w:rsidR="002A32F6">
        <w:rPr>
          <w:rFonts w:ascii="Times" w:eastAsia="Times New Roman" w:hAnsi="Times" w:cs="Times New Roman"/>
          <w:sz w:val="24"/>
          <w:szCs w:val="24"/>
        </w:rPr>
        <w:t>40</w:t>
      </w:r>
      <w:r w:rsidR="005161A2">
        <w:rPr>
          <w:rFonts w:ascii="Times" w:eastAsia="Times New Roman" w:hAnsi="Times" w:cs="Times New Roman"/>
          <w:sz w:val="24"/>
          <w:szCs w:val="24"/>
        </w:rPr>
        <w:t xml:space="preserve">, and </w:t>
      </w:r>
      <w:r w:rsidR="002A32F6">
        <w:rPr>
          <w:rFonts w:ascii="Times" w:eastAsia="Times New Roman" w:hAnsi="Times" w:cs="Times New Roman"/>
          <w:sz w:val="24"/>
          <w:szCs w:val="24"/>
        </w:rPr>
        <w:t xml:space="preserve">60 </w:t>
      </w:r>
      <w:r w:rsidR="005161A2">
        <w:rPr>
          <w:rFonts w:ascii="Times" w:eastAsia="Times New Roman" w:hAnsi="Times" w:cs="Times New Roman"/>
          <w:sz w:val="24"/>
          <w:szCs w:val="24"/>
        </w:rPr>
        <w:t>minute reading intervals</w:t>
      </w:r>
      <w:r w:rsidR="008A03BE">
        <w:rPr>
          <w:rFonts w:ascii="Times" w:eastAsia="Times New Roman" w:hAnsi="Times" w:cs="Times New Roman"/>
          <w:sz w:val="24"/>
          <w:szCs w:val="24"/>
        </w:rPr>
        <w:t>.  C</w:t>
      </w:r>
      <w:r w:rsidR="00D32D11">
        <w:rPr>
          <w:rFonts w:ascii="Times" w:eastAsia="Times New Roman" w:hAnsi="Times" w:cs="Times New Roman"/>
          <w:sz w:val="24"/>
          <w:szCs w:val="24"/>
        </w:rPr>
        <w:t xml:space="preserve">ulture tubes are held in a horizontal position </w:t>
      </w:r>
      <w:r w:rsidR="006B74C3">
        <w:rPr>
          <w:rFonts w:ascii="Times" w:eastAsia="Times New Roman" w:hAnsi="Times" w:cs="Times New Roman"/>
          <w:sz w:val="24"/>
          <w:szCs w:val="24"/>
        </w:rPr>
        <w:t>to provide complete</w:t>
      </w:r>
      <w:r w:rsidR="00D32D11">
        <w:rPr>
          <w:rFonts w:ascii="Times" w:eastAsia="Times New Roman" w:hAnsi="Times" w:cs="Times New Roman"/>
          <w:sz w:val="24"/>
          <w:szCs w:val="24"/>
        </w:rPr>
        <w:t xml:space="preserve"> m</w:t>
      </w:r>
      <w:r w:rsidR="007373FA">
        <w:rPr>
          <w:rFonts w:ascii="Times" w:eastAsia="Times New Roman" w:hAnsi="Times" w:cs="Times New Roman"/>
          <w:sz w:val="24"/>
          <w:szCs w:val="24"/>
        </w:rPr>
        <w:t>ixing</w:t>
      </w:r>
      <w:r w:rsidR="006B74C3">
        <w:rPr>
          <w:rFonts w:ascii="Times" w:eastAsia="Times New Roman" w:hAnsi="Times" w:cs="Times New Roman"/>
          <w:sz w:val="24"/>
          <w:szCs w:val="24"/>
        </w:rPr>
        <w:t xml:space="preserve"> of the liquid contents</w:t>
      </w:r>
      <w:r w:rsidR="007373FA">
        <w:rPr>
          <w:rFonts w:ascii="Times" w:eastAsia="Times New Roman" w:hAnsi="Times" w:cs="Times New Roman"/>
          <w:sz w:val="24"/>
          <w:szCs w:val="24"/>
        </w:rPr>
        <w:t xml:space="preserve"> </w:t>
      </w:r>
      <w:r w:rsidR="008A03BE">
        <w:rPr>
          <w:rFonts w:ascii="Times" w:eastAsia="Times New Roman" w:hAnsi="Times" w:cs="Times New Roman"/>
          <w:sz w:val="24"/>
          <w:szCs w:val="24"/>
        </w:rPr>
        <w:t>by</w:t>
      </w:r>
      <w:r w:rsidR="007373FA">
        <w:rPr>
          <w:rFonts w:ascii="Times" w:eastAsia="Times New Roman" w:hAnsi="Times" w:cs="Times New Roman"/>
          <w:sz w:val="24"/>
          <w:szCs w:val="24"/>
        </w:rPr>
        <w:t xml:space="preserve"> orbital shaking</w:t>
      </w:r>
      <w:r w:rsidR="006B74C3">
        <w:rPr>
          <w:rFonts w:ascii="Times" w:eastAsia="Times New Roman" w:hAnsi="Times" w:cs="Times New Roman"/>
          <w:sz w:val="24"/>
          <w:szCs w:val="24"/>
        </w:rPr>
        <w:t xml:space="preserve"> to allow homogenous sample conditions and to prevent aggregation of cellular communities into flocs which could occlude the sensor path resulting in inaccurate reporting of the </w:t>
      </w:r>
      <w:r w:rsidR="0013777E">
        <w:rPr>
          <w:rFonts w:ascii="Times" w:eastAsia="Times New Roman" w:hAnsi="Times" w:cs="Times New Roman"/>
          <w:sz w:val="24"/>
          <w:szCs w:val="24"/>
        </w:rPr>
        <w:t>average</w:t>
      </w:r>
      <w:r w:rsidR="006B74C3">
        <w:rPr>
          <w:rFonts w:ascii="Times" w:eastAsia="Times New Roman" w:hAnsi="Times" w:cs="Times New Roman"/>
          <w:sz w:val="24"/>
          <w:szCs w:val="24"/>
        </w:rPr>
        <w:t xml:space="preserve"> optical density of the whole tube.  </w:t>
      </w:r>
      <w:r w:rsidR="00017BB0">
        <w:rPr>
          <w:rFonts w:ascii="Times" w:eastAsia="Times New Roman" w:hAnsi="Times" w:cs="Times New Roman"/>
          <w:sz w:val="24"/>
          <w:szCs w:val="24"/>
        </w:rPr>
        <w:t>Prior to reading each of the 64 positions, the</w:t>
      </w:r>
      <w:r w:rsidR="001C6ED2" w:rsidRPr="00A9228B">
        <w:rPr>
          <w:rFonts w:ascii="Times" w:eastAsia="Times New Roman" w:hAnsi="Times" w:cs="Times New Roman"/>
          <w:sz w:val="24"/>
          <w:szCs w:val="24"/>
        </w:rPr>
        <w:t xml:space="preserve"> orbital shaker </w:t>
      </w:r>
      <w:r w:rsidR="00017BB0">
        <w:rPr>
          <w:rFonts w:ascii="Times" w:eastAsia="Times New Roman" w:hAnsi="Times" w:cs="Times New Roman"/>
          <w:sz w:val="24"/>
          <w:szCs w:val="24"/>
        </w:rPr>
        <w:t xml:space="preserve">is </w:t>
      </w:r>
      <w:r w:rsidR="00FB201F">
        <w:rPr>
          <w:rFonts w:ascii="Times" w:eastAsia="Times New Roman" w:hAnsi="Times" w:cs="Times New Roman"/>
          <w:sz w:val="24"/>
          <w:szCs w:val="24"/>
        </w:rPr>
        <w:t xml:space="preserve">deactivated by interruption of its power supply by the microcontroller controlled relay.  The hinged platform lid is then </w:t>
      </w:r>
      <w:r w:rsidR="00017BB0">
        <w:rPr>
          <w:rFonts w:ascii="Times" w:eastAsia="Times New Roman" w:hAnsi="Times" w:cs="Times New Roman"/>
          <w:sz w:val="24"/>
          <w:szCs w:val="24"/>
        </w:rPr>
        <w:t>raised</w:t>
      </w:r>
      <w:r w:rsidR="001C6ED2" w:rsidRPr="00A9228B">
        <w:rPr>
          <w:rFonts w:ascii="Times" w:eastAsia="Times New Roman" w:hAnsi="Times" w:cs="Times New Roman"/>
          <w:sz w:val="24"/>
          <w:szCs w:val="24"/>
        </w:rPr>
        <w:t xml:space="preserve"> </w:t>
      </w:r>
      <w:r w:rsidR="007373FA" w:rsidRPr="00A9228B">
        <w:rPr>
          <w:rFonts w:ascii="Times" w:eastAsia="Times New Roman" w:hAnsi="Times" w:cs="Times New Roman"/>
          <w:sz w:val="24"/>
          <w:szCs w:val="24"/>
        </w:rPr>
        <w:t xml:space="preserve">by </w:t>
      </w:r>
      <w:r w:rsidR="00AD2E99">
        <w:rPr>
          <w:rFonts w:ascii="Times" w:eastAsia="Times New Roman" w:hAnsi="Times" w:cs="Times New Roman"/>
          <w:sz w:val="24"/>
          <w:szCs w:val="24"/>
        </w:rPr>
        <w:t>extension</w:t>
      </w:r>
      <w:r w:rsidR="00090C89">
        <w:rPr>
          <w:rFonts w:ascii="Times" w:eastAsia="Times New Roman" w:hAnsi="Times" w:cs="Times New Roman"/>
          <w:sz w:val="24"/>
          <w:szCs w:val="24"/>
        </w:rPr>
        <w:t xml:space="preserve"> of a pivoting</w:t>
      </w:r>
      <w:r w:rsidR="00090C89" w:rsidRPr="00A9228B">
        <w:rPr>
          <w:rFonts w:ascii="Times" w:eastAsia="Times New Roman" w:hAnsi="Times" w:cs="Times New Roman"/>
          <w:sz w:val="24"/>
          <w:szCs w:val="24"/>
        </w:rPr>
        <w:t xml:space="preserve"> </w:t>
      </w:r>
      <w:r w:rsidR="007373FA" w:rsidRPr="00A9228B">
        <w:rPr>
          <w:rFonts w:ascii="Times" w:eastAsia="Times New Roman" w:hAnsi="Times" w:cs="Times New Roman"/>
          <w:sz w:val="24"/>
          <w:szCs w:val="24"/>
        </w:rPr>
        <w:t>electrical linear actuator</w:t>
      </w:r>
      <w:r w:rsidR="00FB201F">
        <w:rPr>
          <w:rFonts w:ascii="Times" w:eastAsia="Times New Roman" w:hAnsi="Times" w:cs="Times New Roman"/>
          <w:sz w:val="24"/>
          <w:szCs w:val="24"/>
        </w:rPr>
        <w:t xml:space="preserve"> affixed to the interior base of the lifting platform by a fixed linear actuator bracket and the underside of the hinged lifting platform using a custom scissor hinge mechanism</w:t>
      </w:r>
      <w:r w:rsidR="001E1E6E">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 xml:space="preserve"> </w:t>
      </w:r>
      <w:r w:rsidR="00D32D11">
        <w:rPr>
          <w:rFonts w:ascii="Times" w:eastAsia="Times New Roman" w:hAnsi="Times" w:cs="Times New Roman"/>
          <w:sz w:val="24"/>
          <w:szCs w:val="24"/>
        </w:rPr>
        <w:t>Reading</w:t>
      </w:r>
      <w:r w:rsidR="006A0B8A">
        <w:rPr>
          <w:rFonts w:ascii="Times" w:eastAsia="Times New Roman" w:hAnsi="Times" w:cs="Times New Roman"/>
          <w:sz w:val="24"/>
          <w:szCs w:val="24"/>
        </w:rPr>
        <w:t>s</w:t>
      </w:r>
      <w:r w:rsidR="00D32D11">
        <w:rPr>
          <w:rFonts w:ascii="Times" w:eastAsia="Times New Roman" w:hAnsi="Times" w:cs="Times New Roman"/>
          <w:sz w:val="24"/>
          <w:szCs w:val="24"/>
        </w:rPr>
        <w:t xml:space="preserve"> of all</w:t>
      </w:r>
      <w:r w:rsidR="006A0B8A">
        <w:rPr>
          <w:rFonts w:ascii="Times" w:eastAsia="Times New Roman" w:hAnsi="Times" w:cs="Times New Roman"/>
          <w:sz w:val="24"/>
          <w:szCs w:val="24"/>
        </w:rPr>
        <w:t xml:space="preserve"> </w:t>
      </w:r>
      <w:r w:rsidR="00D32D11">
        <w:rPr>
          <w:rFonts w:ascii="Times" w:eastAsia="Times New Roman" w:hAnsi="Times" w:cs="Times New Roman"/>
          <w:sz w:val="24"/>
          <w:szCs w:val="24"/>
        </w:rPr>
        <w:t xml:space="preserve">sensor pairs </w:t>
      </w:r>
      <w:r w:rsidR="00FB201F">
        <w:rPr>
          <w:rFonts w:ascii="Times" w:eastAsia="Times New Roman" w:hAnsi="Times" w:cs="Times New Roman"/>
          <w:sz w:val="24"/>
          <w:szCs w:val="24"/>
        </w:rPr>
        <w:t>are</w:t>
      </w:r>
      <w:r w:rsidR="00D32D11">
        <w:rPr>
          <w:rFonts w:ascii="Times" w:eastAsia="Times New Roman" w:hAnsi="Times" w:cs="Times New Roman"/>
          <w:sz w:val="24"/>
          <w:szCs w:val="24"/>
        </w:rPr>
        <w:t xml:space="preserve"> completed within a minut</w:t>
      </w:r>
      <w:r w:rsidR="00E56510">
        <w:rPr>
          <w:rFonts w:ascii="Times" w:eastAsia="Times New Roman" w:hAnsi="Times" w:cs="Times New Roman"/>
          <w:sz w:val="24"/>
          <w:szCs w:val="24"/>
        </w:rPr>
        <w:t>e, and values recorded both on the</w:t>
      </w:r>
      <w:r w:rsidR="00D32D11">
        <w:rPr>
          <w:rFonts w:ascii="Times" w:eastAsia="Times New Roman" w:hAnsi="Times" w:cs="Times New Roman"/>
          <w:sz w:val="24"/>
          <w:szCs w:val="24"/>
        </w:rPr>
        <w:t xml:space="preserve"> local </w:t>
      </w:r>
      <w:r w:rsidR="001C6ED2" w:rsidRPr="00A9228B">
        <w:rPr>
          <w:rFonts w:ascii="Times" w:eastAsia="Times New Roman" w:hAnsi="Times" w:cs="Times New Roman"/>
          <w:sz w:val="24"/>
          <w:szCs w:val="24"/>
        </w:rPr>
        <w:t>SD card and</w:t>
      </w:r>
      <w:r w:rsidR="00E56510">
        <w:rPr>
          <w:rFonts w:ascii="Times" w:eastAsia="Times New Roman" w:hAnsi="Times" w:cs="Times New Roman"/>
          <w:sz w:val="24"/>
          <w:szCs w:val="24"/>
        </w:rPr>
        <w:t xml:space="preserve"> reported</w:t>
      </w:r>
      <w:r w:rsidR="001C6ED2" w:rsidRPr="00A9228B">
        <w:rPr>
          <w:rFonts w:ascii="Times" w:eastAsia="Times New Roman" w:hAnsi="Times" w:cs="Times New Roman"/>
          <w:sz w:val="24"/>
          <w:szCs w:val="24"/>
        </w:rPr>
        <w:t xml:space="preserve"> </w:t>
      </w:r>
      <w:r w:rsidR="00E56510">
        <w:rPr>
          <w:rFonts w:ascii="Times" w:eastAsia="Times New Roman" w:hAnsi="Times" w:cs="Times New Roman"/>
          <w:sz w:val="24"/>
          <w:szCs w:val="24"/>
        </w:rPr>
        <w:t xml:space="preserve">by the Ethernet Shield </w:t>
      </w:r>
      <w:r w:rsidR="00962721">
        <w:rPr>
          <w:rFonts w:ascii="Times" w:eastAsia="Times New Roman" w:hAnsi="Times" w:cs="Times New Roman"/>
          <w:sz w:val="24"/>
          <w:szCs w:val="24"/>
        </w:rPr>
        <w:t>using</w:t>
      </w:r>
      <w:r w:rsidR="00E56510">
        <w:rPr>
          <w:rFonts w:ascii="Times" w:eastAsia="Times New Roman" w:hAnsi="Times" w:cs="Times New Roman"/>
          <w:sz w:val="24"/>
          <w:szCs w:val="24"/>
        </w:rPr>
        <w:t xml:space="preserve"> a UDP datagram to</w:t>
      </w:r>
      <w:r w:rsidR="001E1E6E">
        <w:rPr>
          <w:rFonts w:ascii="Times" w:eastAsia="Times New Roman" w:hAnsi="Times" w:cs="Times New Roman"/>
          <w:sz w:val="24"/>
          <w:szCs w:val="24"/>
        </w:rPr>
        <w:t xml:space="preserve"> a</w:t>
      </w:r>
      <w:r w:rsidR="00D32D11" w:rsidRPr="00A9228B">
        <w:rPr>
          <w:rFonts w:ascii="Times" w:eastAsia="Times New Roman" w:hAnsi="Times" w:cs="Times New Roman"/>
          <w:sz w:val="24"/>
          <w:szCs w:val="24"/>
        </w:rPr>
        <w:t xml:space="preserve"> remote server </w:t>
      </w:r>
      <w:r w:rsidR="00E56510">
        <w:rPr>
          <w:rFonts w:ascii="Times" w:eastAsia="Times New Roman" w:hAnsi="Times" w:cs="Times New Roman"/>
          <w:sz w:val="24"/>
          <w:szCs w:val="24"/>
        </w:rPr>
        <w:t>through the</w:t>
      </w:r>
      <w:r w:rsidR="006A0B8A">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 xml:space="preserve">Ethernet </w:t>
      </w:r>
      <w:r w:rsidR="006A0B8A">
        <w:rPr>
          <w:rFonts w:ascii="Times" w:eastAsia="Times New Roman" w:hAnsi="Times" w:cs="Times New Roman"/>
          <w:sz w:val="24"/>
          <w:szCs w:val="24"/>
        </w:rPr>
        <w:t>connection. The</w:t>
      </w:r>
      <w:r w:rsidR="001C6ED2" w:rsidRPr="00A9228B">
        <w:rPr>
          <w:rFonts w:ascii="Times" w:eastAsia="Times New Roman" w:hAnsi="Times" w:cs="Times New Roman"/>
          <w:sz w:val="24"/>
          <w:szCs w:val="24"/>
        </w:rPr>
        <w:t xml:space="preserve"> data is </w:t>
      </w:r>
      <w:r w:rsidR="00C962F3">
        <w:rPr>
          <w:rFonts w:ascii="Times" w:eastAsia="Times New Roman" w:hAnsi="Times" w:cs="Times New Roman"/>
          <w:sz w:val="24"/>
          <w:szCs w:val="24"/>
        </w:rPr>
        <w:t xml:space="preserve">stored and </w:t>
      </w:r>
      <w:r w:rsidR="006A0B8A">
        <w:rPr>
          <w:rFonts w:ascii="Times" w:eastAsia="Times New Roman" w:hAnsi="Times" w:cs="Times New Roman"/>
          <w:sz w:val="24"/>
          <w:szCs w:val="24"/>
        </w:rPr>
        <w:t xml:space="preserve">continuously </w:t>
      </w:r>
      <w:r w:rsidR="001C6ED2" w:rsidRPr="00A9228B">
        <w:rPr>
          <w:rFonts w:ascii="Times" w:eastAsia="Times New Roman" w:hAnsi="Times" w:cs="Times New Roman"/>
          <w:sz w:val="24"/>
          <w:szCs w:val="24"/>
        </w:rPr>
        <w:t xml:space="preserve">plotted </w:t>
      </w:r>
      <w:r w:rsidR="00C962F3">
        <w:rPr>
          <w:rFonts w:ascii="Times" w:eastAsia="Times New Roman" w:hAnsi="Times" w:cs="Times New Roman"/>
          <w:sz w:val="24"/>
          <w:szCs w:val="24"/>
        </w:rPr>
        <w:lastRenderedPageBreak/>
        <w:t>with</w:t>
      </w:r>
      <w:r w:rsidR="001E1E6E">
        <w:rPr>
          <w:rFonts w:ascii="Times" w:eastAsia="Times New Roman" w:hAnsi="Times" w:cs="Times New Roman"/>
          <w:sz w:val="24"/>
          <w:szCs w:val="24"/>
        </w:rPr>
        <w:t xml:space="preserve"> custom</w:t>
      </w:r>
      <w:r w:rsidR="001C6ED2" w:rsidRPr="00A9228B">
        <w:rPr>
          <w:rFonts w:ascii="Times" w:eastAsia="Times New Roman" w:hAnsi="Times" w:cs="Times New Roman"/>
          <w:sz w:val="24"/>
          <w:szCs w:val="24"/>
        </w:rPr>
        <w:t xml:space="preserve"> software </w:t>
      </w:r>
      <w:r w:rsidR="00C962F3">
        <w:rPr>
          <w:rFonts w:ascii="Times" w:eastAsia="Times New Roman" w:hAnsi="Times" w:cs="Times New Roman"/>
          <w:sz w:val="24"/>
          <w:szCs w:val="24"/>
        </w:rPr>
        <w:t xml:space="preserve">developed on </w:t>
      </w:r>
      <w:r w:rsidR="001C6ED2" w:rsidRPr="00A9228B">
        <w:rPr>
          <w:rFonts w:ascii="Times" w:eastAsia="Times New Roman" w:hAnsi="Times" w:cs="Times New Roman"/>
          <w:sz w:val="24"/>
          <w:szCs w:val="24"/>
        </w:rPr>
        <w:t xml:space="preserve">FileMaker Advanced version 14 (FileMaker, Inc., USA). </w:t>
      </w:r>
      <w:r w:rsidR="00C962F3">
        <w:rPr>
          <w:rFonts w:ascii="Times" w:eastAsia="Times New Roman" w:hAnsi="Times" w:cs="Times New Roman"/>
          <w:sz w:val="24"/>
          <w:szCs w:val="24"/>
        </w:rPr>
        <w:t xml:space="preserve"> </w:t>
      </w:r>
      <w:r w:rsidR="001C6ED2" w:rsidRPr="00A9228B">
        <w:rPr>
          <w:rFonts w:ascii="Times" w:eastAsia="Times New Roman" w:hAnsi="Times" w:cs="Times New Roman"/>
          <w:sz w:val="24"/>
          <w:szCs w:val="24"/>
        </w:rPr>
        <w:t xml:space="preserve">Further details are provided in </w:t>
      </w:r>
      <w:r w:rsidR="009D2703" w:rsidRPr="00A9228B">
        <w:rPr>
          <w:rFonts w:ascii="Times" w:eastAsia="Times New Roman" w:hAnsi="Times" w:cs="Times New Roman"/>
          <w:sz w:val="24"/>
          <w:szCs w:val="24"/>
        </w:rPr>
        <w:t xml:space="preserve">the </w:t>
      </w:r>
      <w:r w:rsidR="00B26E9E">
        <w:rPr>
          <w:rFonts w:ascii="Times" w:eastAsia="Times New Roman" w:hAnsi="Times" w:cs="Times New Roman"/>
          <w:sz w:val="24"/>
          <w:szCs w:val="24"/>
        </w:rPr>
        <w:t>s</w:t>
      </w:r>
      <w:r w:rsidR="001C6ED2" w:rsidRPr="00A9228B">
        <w:rPr>
          <w:rFonts w:ascii="Times" w:eastAsia="Times New Roman" w:hAnsi="Times" w:cs="Times New Roman"/>
          <w:sz w:val="24"/>
          <w:szCs w:val="24"/>
        </w:rPr>
        <w:t>upplementary information.</w:t>
      </w:r>
    </w:p>
    <w:p w14:paraId="62E9B37E" w14:textId="532EEF1D" w:rsidR="00066837" w:rsidRPr="00066837" w:rsidRDefault="00DE4036" w:rsidP="006A5BA7">
      <w:pPr>
        <w:pStyle w:val="Normal1"/>
        <w:spacing w:line="360" w:lineRule="auto"/>
        <w:rPr>
          <w:rFonts w:ascii="Times" w:eastAsia="Times New Roman" w:hAnsi="Times" w:cs="Times New Roman"/>
          <w:sz w:val="24"/>
          <w:szCs w:val="24"/>
        </w:rPr>
      </w:pPr>
      <w:bookmarkStart w:id="9" w:name="h.net9ziti1mvi" w:colFirst="0" w:colLast="0"/>
      <w:bookmarkEnd w:id="9"/>
      <w:r>
        <w:rPr>
          <w:rFonts w:ascii="Times" w:eastAsia="Times New Roman" w:hAnsi="Times" w:cs="Times New Roman"/>
          <w:sz w:val="24"/>
          <w:szCs w:val="24"/>
        </w:rPr>
        <w:t xml:space="preserve">The utility of the system was evaluated by comparative analysis of </w:t>
      </w:r>
      <w:r w:rsidR="00586009">
        <w:rPr>
          <w:rFonts w:ascii="Times" w:eastAsia="Times New Roman" w:hAnsi="Times" w:cs="Times New Roman"/>
          <w:sz w:val="24"/>
          <w:szCs w:val="24"/>
        </w:rPr>
        <w:t>available cultures previously shown to exhibit minor to significant differ</w:t>
      </w:r>
      <w:r w:rsidR="008E76EE">
        <w:rPr>
          <w:rFonts w:ascii="Times" w:eastAsia="Times New Roman" w:hAnsi="Times" w:cs="Times New Roman"/>
          <w:sz w:val="24"/>
          <w:szCs w:val="24"/>
        </w:rPr>
        <w:t>ences in growth rate and yield.  The</w:t>
      </w:r>
      <w:r w:rsidR="00AC7393">
        <w:rPr>
          <w:rFonts w:ascii="Times" w:eastAsia="Times New Roman" w:hAnsi="Times" w:cs="Times New Roman"/>
          <w:sz w:val="24"/>
          <w:szCs w:val="24"/>
        </w:rPr>
        <w:t>s</w:t>
      </w:r>
      <w:r w:rsidR="008E76EE">
        <w:rPr>
          <w:rFonts w:ascii="Times" w:eastAsia="Times New Roman" w:hAnsi="Times" w:cs="Times New Roman"/>
          <w:sz w:val="24"/>
          <w:szCs w:val="24"/>
        </w:rPr>
        <w:t xml:space="preserve">e were </w:t>
      </w:r>
      <w:r w:rsidR="00586009">
        <w:rPr>
          <w:rFonts w:ascii="Times" w:eastAsia="Times New Roman" w:hAnsi="Times" w:cs="Times New Roman"/>
          <w:sz w:val="24"/>
          <w:szCs w:val="24"/>
        </w:rPr>
        <w:t xml:space="preserve">obtained as part of a long-term evolution study of a simple microbial mutualism </w:t>
      </w:r>
      <w:r w:rsidR="00AC7393">
        <w:rPr>
          <w:rFonts w:ascii="Times" w:eastAsia="Times New Roman" w:hAnsi="Times" w:cs="Times New Roman"/>
          <w:sz w:val="24"/>
          <w:szCs w:val="24"/>
        </w:rPr>
        <w:t xml:space="preserve">established </w:t>
      </w:r>
      <w:r w:rsidR="00586009">
        <w:rPr>
          <w:rFonts w:ascii="Times" w:eastAsia="Times New Roman" w:hAnsi="Times" w:cs="Times New Roman"/>
          <w:sz w:val="24"/>
          <w:szCs w:val="24"/>
        </w:rPr>
        <w:t xml:space="preserve">between </w:t>
      </w:r>
      <w:proofErr w:type="spellStart"/>
      <w:r w:rsidR="00586009" w:rsidRPr="005B0C31">
        <w:rPr>
          <w:rFonts w:ascii="Times" w:eastAsia="Times New Roman" w:hAnsi="Times" w:cs="Times New Roman"/>
          <w:i/>
          <w:sz w:val="24"/>
          <w:szCs w:val="24"/>
        </w:rPr>
        <w:t>Desulfovibrio</w:t>
      </w:r>
      <w:proofErr w:type="spellEnd"/>
      <w:r w:rsidR="00586009" w:rsidRPr="005B0C31">
        <w:rPr>
          <w:rFonts w:ascii="Times" w:eastAsia="Times New Roman" w:hAnsi="Times" w:cs="Times New Roman"/>
          <w:i/>
          <w:sz w:val="24"/>
          <w:szCs w:val="24"/>
        </w:rPr>
        <w:t xml:space="preserve"> vulgaris</w:t>
      </w:r>
      <w:r w:rsidR="00586009">
        <w:rPr>
          <w:rFonts w:ascii="Times" w:eastAsia="Times New Roman" w:hAnsi="Times" w:cs="Times New Roman"/>
          <w:sz w:val="24"/>
          <w:szCs w:val="24"/>
        </w:rPr>
        <w:t xml:space="preserve"> </w:t>
      </w:r>
      <w:proofErr w:type="spellStart"/>
      <w:r w:rsidR="00586009">
        <w:rPr>
          <w:rFonts w:ascii="Times" w:eastAsia="Times New Roman" w:hAnsi="Times" w:cs="Times New Roman"/>
          <w:sz w:val="24"/>
          <w:szCs w:val="24"/>
        </w:rPr>
        <w:t>Hildenborough</w:t>
      </w:r>
      <w:proofErr w:type="spellEnd"/>
      <w:r w:rsidR="00586009">
        <w:rPr>
          <w:rFonts w:ascii="Times" w:eastAsia="Times New Roman" w:hAnsi="Times" w:cs="Times New Roman"/>
          <w:sz w:val="24"/>
          <w:szCs w:val="24"/>
        </w:rPr>
        <w:t xml:space="preserve"> and </w:t>
      </w:r>
      <w:proofErr w:type="spellStart"/>
      <w:r w:rsidR="00586009" w:rsidRPr="005B0C31">
        <w:rPr>
          <w:rFonts w:ascii="Times" w:eastAsia="Times New Roman" w:hAnsi="Times" w:cs="Times New Roman"/>
          <w:i/>
          <w:sz w:val="24"/>
          <w:szCs w:val="24"/>
        </w:rPr>
        <w:t>Methanococcus</w:t>
      </w:r>
      <w:proofErr w:type="spellEnd"/>
      <w:r w:rsidR="00586009" w:rsidRPr="005B0C31">
        <w:rPr>
          <w:rFonts w:ascii="Times" w:eastAsia="Times New Roman" w:hAnsi="Times" w:cs="Times New Roman"/>
          <w:i/>
          <w:sz w:val="24"/>
          <w:szCs w:val="24"/>
        </w:rPr>
        <w:t xml:space="preserve"> </w:t>
      </w:r>
      <w:proofErr w:type="spellStart"/>
      <w:r w:rsidR="00586009" w:rsidRPr="005B0C31">
        <w:rPr>
          <w:rFonts w:ascii="Times" w:eastAsia="Times New Roman" w:hAnsi="Times" w:cs="Times New Roman"/>
          <w:i/>
          <w:sz w:val="24"/>
          <w:szCs w:val="24"/>
        </w:rPr>
        <w:t>maripaludis</w:t>
      </w:r>
      <w:proofErr w:type="spellEnd"/>
      <w:r w:rsidR="005B0C31">
        <w:rPr>
          <w:rFonts w:ascii="Times" w:eastAsia="Times New Roman" w:hAnsi="Times" w:cs="Times New Roman"/>
          <w:sz w:val="24"/>
          <w:szCs w:val="24"/>
        </w:rPr>
        <w:t xml:space="preserve">.  </w:t>
      </w:r>
      <w:r w:rsidR="008E76EE">
        <w:rPr>
          <w:rFonts w:ascii="Times" w:eastAsia="Times New Roman" w:hAnsi="Times" w:cs="Times New Roman"/>
          <w:sz w:val="24"/>
          <w:szCs w:val="24"/>
        </w:rPr>
        <w:t xml:space="preserve">Our prior studies had shown that this </w:t>
      </w:r>
      <w:r w:rsidR="00AC7393">
        <w:rPr>
          <w:rFonts w:ascii="Times" w:eastAsia="Times New Roman" w:hAnsi="Times" w:cs="Times New Roman"/>
          <w:sz w:val="24"/>
          <w:szCs w:val="24"/>
        </w:rPr>
        <w:t>forced mutualism, based on interspecies hydrogen transfer,</w:t>
      </w:r>
      <w:r w:rsidR="008E76EE">
        <w:rPr>
          <w:rFonts w:ascii="Times" w:eastAsia="Times New Roman" w:hAnsi="Times" w:cs="Times New Roman"/>
          <w:sz w:val="24"/>
          <w:szCs w:val="24"/>
        </w:rPr>
        <w:t xml:space="preserve"> improved rapid</w:t>
      </w:r>
      <w:r w:rsidR="00A87F6A">
        <w:rPr>
          <w:rFonts w:ascii="Times" w:eastAsia="Times New Roman" w:hAnsi="Times" w:cs="Times New Roman"/>
          <w:sz w:val="24"/>
          <w:szCs w:val="24"/>
        </w:rPr>
        <w:t xml:space="preserve">ly through adaptive evolution, </w:t>
      </w:r>
      <w:r w:rsidR="008E76EE">
        <w:rPr>
          <w:rFonts w:ascii="Times" w:eastAsia="Times New Roman" w:hAnsi="Times" w:cs="Times New Roman"/>
          <w:sz w:val="24"/>
          <w:szCs w:val="24"/>
        </w:rPr>
        <w:t>increasing several fold in growth rate and yield with</w:t>
      </w:r>
      <w:r w:rsidR="00142C1A">
        <w:rPr>
          <w:rFonts w:ascii="Times" w:eastAsia="Times New Roman" w:hAnsi="Times" w:cs="Times New Roman"/>
          <w:sz w:val="24"/>
          <w:szCs w:val="24"/>
        </w:rPr>
        <w:t>in</w:t>
      </w:r>
      <w:r w:rsidR="008E76EE">
        <w:rPr>
          <w:rFonts w:ascii="Times" w:eastAsia="Times New Roman" w:hAnsi="Times" w:cs="Times New Roman"/>
          <w:sz w:val="24"/>
          <w:szCs w:val="24"/>
        </w:rPr>
        <w:t xml:space="preserve"> a few </w:t>
      </w:r>
      <w:r w:rsidR="00142C1A">
        <w:rPr>
          <w:rFonts w:ascii="Times" w:eastAsia="Times New Roman" w:hAnsi="Times" w:cs="Times New Roman"/>
          <w:sz w:val="24"/>
          <w:szCs w:val="24"/>
        </w:rPr>
        <w:t>hundred</w:t>
      </w:r>
      <w:r w:rsidR="008E76EE">
        <w:rPr>
          <w:rFonts w:ascii="Times" w:eastAsia="Times New Roman" w:hAnsi="Times" w:cs="Times New Roman"/>
          <w:sz w:val="24"/>
          <w:szCs w:val="24"/>
        </w:rPr>
        <w:t xml:space="preserve"> generations </w:t>
      </w:r>
      <w:r w:rsidR="00142C1A">
        <w:rPr>
          <w:rFonts w:ascii="Times" w:eastAsia="Times New Roman" w:hAnsi="Times" w:cs="Times New Roman"/>
          <w:sz w:val="24"/>
          <w:szCs w:val="24"/>
        </w:rPr>
        <w:t>of</w:t>
      </w:r>
      <w:r w:rsidR="008E76EE">
        <w:rPr>
          <w:rFonts w:ascii="Times" w:eastAsia="Times New Roman" w:hAnsi="Times" w:cs="Times New Roman"/>
          <w:sz w:val="24"/>
          <w:szCs w:val="24"/>
        </w:rPr>
        <w:t xml:space="preserve"> </w:t>
      </w:r>
      <w:r w:rsidR="00142C1A">
        <w:rPr>
          <w:rFonts w:ascii="Times" w:eastAsia="Times New Roman" w:hAnsi="Times" w:cs="Times New Roman"/>
          <w:sz w:val="24"/>
          <w:szCs w:val="24"/>
        </w:rPr>
        <w:t>initial</w:t>
      </w:r>
      <w:r w:rsidR="008E76EE">
        <w:rPr>
          <w:rFonts w:ascii="Times" w:eastAsia="Times New Roman" w:hAnsi="Times" w:cs="Times New Roman"/>
          <w:sz w:val="24"/>
          <w:szCs w:val="24"/>
        </w:rPr>
        <w:t xml:space="preserve"> pairing</w:t>
      </w:r>
      <w:r w:rsidR="00142C1A">
        <w:rPr>
          <w:rFonts w:ascii="Times" w:eastAsia="Times New Roman" w:hAnsi="Times" w:cs="Times New Roman"/>
          <w:sz w:val="24"/>
          <w:szCs w:val="24"/>
        </w:rPr>
        <w:t>s</w:t>
      </w:r>
      <w:r w:rsidR="005079EF">
        <w:rPr>
          <w:rFonts w:ascii="Times" w:eastAsia="Times New Roman" w:hAnsi="Times" w:cs="Times New Roman"/>
          <w:sz w:val="24"/>
          <w:szCs w:val="24"/>
        </w:rPr>
        <w:t xml:space="preserve"> </w:t>
      </w:r>
      <w:r w:rsidR="00E066DA">
        <w:rPr>
          <w:rFonts w:ascii="Times" w:eastAsia="Times New Roman" w:hAnsi="Times" w:cs="Times New Roman"/>
          <w:color w:val="FF0000"/>
          <w:sz w:val="24"/>
          <w:szCs w:val="24"/>
        </w:rPr>
        <w:t>(</w:t>
      </w:r>
      <w:r w:rsidR="00E066DA">
        <w:rPr>
          <w:rFonts w:ascii="Times" w:eastAsia="Times New Roman" w:hAnsi="Times" w:cs="Times New Roman"/>
          <w:sz w:val="24"/>
          <w:szCs w:val="24"/>
        </w:rPr>
        <w:t>6</w:t>
      </w:r>
      <w:r w:rsidR="005079EF">
        <w:rPr>
          <w:rFonts w:ascii="Times" w:eastAsia="Times New Roman" w:hAnsi="Times" w:cs="Times New Roman"/>
          <w:sz w:val="24"/>
          <w:szCs w:val="24"/>
        </w:rPr>
        <w:t>)</w:t>
      </w:r>
      <w:r w:rsidR="008E76EE">
        <w:rPr>
          <w:rFonts w:ascii="Times" w:eastAsia="Times New Roman" w:hAnsi="Times" w:cs="Times New Roman"/>
          <w:sz w:val="24"/>
          <w:szCs w:val="24"/>
        </w:rPr>
        <w:t xml:space="preserve">.  Ongoing analysis of mutations that accumulated in replicated cultures </w:t>
      </w:r>
      <w:r w:rsidR="00142C1A">
        <w:rPr>
          <w:rFonts w:ascii="Times" w:eastAsia="Times New Roman" w:hAnsi="Times" w:cs="Times New Roman"/>
          <w:sz w:val="24"/>
          <w:szCs w:val="24"/>
        </w:rPr>
        <w:t>suggests that</w:t>
      </w:r>
      <w:r w:rsidR="008E76EE">
        <w:rPr>
          <w:rFonts w:ascii="Times" w:eastAsia="Times New Roman" w:hAnsi="Times" w:cs="Times New Roman"/>
          <w:sz w:val="24"/>
          <w:szCs w:val="24"/>
        </w:rPr>
        <w:t xml:space="preserve"> both common and</w:t>
      </w:r>
      <w:r w:rsidR="00AC7393">
        <w:rPr>
          <w:rFonts w:ascii="Times" w:eastAsia="Times New Roman" w:hAnsi="Times" w:cs="Times New Roman"/>
          <w:sz w:val="24"/>
          <w:szCs w:val="24"/>
        </w:rPr>
        <w:t xml:space="preserve"> divergent patterns of mutation accumulation in different population</w:t>
      </w:r>
      <w:r w:rsidR="005079EF">
        <w:rPr>
          <w:rFonts w:ascii="Times" w:eastAsia="Times New Roman" w:hAnsi="Times" w:cs="Times New Roman"/>
          <w:sz w:val="24"/>
          <w:szCs w:val="24"/>
        </w:rPr>
        <w:t>s</w:t>
      </w:r>
      <w:r w:rsidR="008E76EE">
        <w:rPr>
          <w:rFonts w:ascii="Times" w:eastAsia="Times New Roman" w:hAnsi="Times" w:cs="Times New Roman"/>
          <w:sz w:val="24"/>
          <w:szCs w:val="24"/>
        </w:rPr>
        <w:t xml:space="preserve"> are associated with growth improvement</w:t>
      </w:r>
      <w:r w:rsidR="005F4645">
        <w:rPr>
          <w:rFonts w:ascii="Times" w:eastAsia="Times New Roman" w:hAnsi="Times" w:cs="Times New Roman"/>
          <w:sz w:val="24"/>
          <w:szCs w:val="24"/>
        </w:rPr>
        <w:t xml:space="preserve">.  </w:t>
      </w:r>
      <w:r w:rsidR="008E76EE">
        <w:rPr>
          <w:rFonts w:ascii="Times" w:eastAsia="Times New Roman" w:hAnsi="Times" w:cs="Times New Roman"/>
          <w:sz w:val="24"/>
          <w:szCs w:val="24"/>
        </w:rPr>
        <w:t xml:space="preserve">For example, many </w:t>
      </w:r>
      <w:proofErr w:type="spellStart"/>
      <w:r w:rsidR="008E76EE" w:rsidRPr="00142C1A">
        <w:rPr>
          <w:rFonts w:ascii="Times" w:eastAsia="Times New Roman" w:hAnsi="Times" w:cs="Times New Roman"/>
          <w:i/>
          <w:sz w:val="24"/>
          <w:szCs w:val="24"/>
        </w:rPr>
        <w:t>Desulfovibrio</w:t>
      </w:r>
      <w:proofErr w:type="spellEnd"/>
      <w:r w:rsidR="008E76EE">
        <w:rPr>
          <w:rFonts w:ascii="Times" w:eastAsia="Times New Roman" w:hAnsi="Times" w:cs="Times New Roman"/>
          <w:sz w:val="24"/>
          <w:szCs w:val="24"/>
        </w:rPr>
        <w:t xml:space="preserve"> in replicated evolution lines lost the capacity for sulfate respiration as a consequence of nonsense mutations in genes coding for sulfate activat</w:t>
      </w:r>
      <w:r w:rsidR="00A87F6A">
        <w:rPr>
          <w:rFonts w:ascii="Times" w:eastAsia="Times New Roman" w:hAnsi="Times" w:cs="Times New Roman"/>
          <w:sz w:val="24"/>
          <w:szCs w:val="24"/>
        </w:rPr>
        <w:t xml:space="preserve">ion and reduction to sulfite. </w:t>
      </w:r>
      <w:r w:rsidR="005079EF">
        <w:rPr>
          <w:rFonts w:ascii="Times" w:eastAsia="Times New Roman" w:hAnsi="Times" w:cs="Times New Roman"/>
          <w:sz w:val="24"/>
          <w:szCs w:val="24"/>
        </w:rPr>
        <w:t xml:space="preserve"> </w:t>
      </w:r>
      <w:r w:rsidR="00A87F6A">
        <w:rPr>
          <w:rFonts w:ascii="Times" w:eastAsia="Times New Roman" w:hAnsi="Times" w:cs="Times New Roman"/>
          <w:sz w:val="24"/>
          <w:szCs w:val="24"/>
        </w:rPr>
        <w:t xml:space="preserve"> </w:t>
      </w:r>
      <w:r w:rsidR="00142C1A">
        <w:rPr>
          <w:rFonts w:ascii="Times" w:eastAsia="Times New Roman" w:hAnsi="Times" w:cs="Times New Roman"/>
          <w:sz w:val="24"/>
          <w:szCs w:val="24"/>
        </w:rPr>
        <w:t xml:space="preserve">Resolving the contributions of those </w:t>
      </w:r>
      <w:r w:rsidR="00AC7393">
        <w:rPr>
          <w:rFonts w:ascii="Times" w:eastAsia="Times New Roman" w:hAnsi="Times" w:cs="Times New Roman"/>
          <w:sz w:val="24"/>
          <w:szCs w:val="24"/>
        </w:rPr>
        <w:t xml:space="preserve">and other </w:t>
      </w:r>
      <w:r w:rsidR="00142C1A">
        <w:rPr>
          <w:rFonts w:ascii="Times" w:eastAsia="Times New Roman" w:hAnsi="Times" w:cs="Times New Roman"/>
          <w:sz w:val="24"/>
          <w:szCs w:val="24"/>
        </w:rPr>
        <w:t xml:space="preserve">mutations to community improvement is complicated by the large number of mutations present at low frequency in each evolution line (as measured by </w:t>
      </w:r>
      <w:r w:rsidR="00B956A4">
        <w:rPr>
          <w:rFonts w:ascii="Times" w:eastAsia="Times New Roman" w:hAnsi="Times" w:cs="Times New Roman"/>
          <w:sz w:val="24"/>
          <w:szCs w:val="24"/>
        </w:rPr>
        <w:t xml:space="preserve">total </w:t>
      </w:r>
      <w:r w:rsidR="00142C1A">
        <w:rPr>
          <w:rFonts w:ascii="Times" w:eastAsia="Times New Roman" w:hAnsi="Times" w:cs="Times New Roman"/>
          <w:sz w:val="24"/>
          <w:szCs w:val="24"/>
        </w:rPr>
        <w:t xml:space="preserve">community genome resequencing), reflecting the emergence of </w:t>
      </w:r>
      <w:r w:rsidR="00E231D7">
        <w:rPr>
          <w:rFonts w:ascii="Times" w:eastAsia="Times New Roman" w:hAnsi="Times" w:cs="Times New Roman"/>
          <w:sz w:val="24"/>
          <w:szCs w:val="24"/>
        </w:rPr>
        <w:t>multiple genotypes of evolved</w:t>
      </w:r>
      <w:r w:rsidR="00AC7393">
        <w:rPr>
          <w:rFonts w:ascii="Times" w:eastAsia="Times New Roman" w:hAnsi="Times" w:cs="Times New Roman"/>
          <w:sz w:val="24"/>
          <w:szCs w:val="24"/>
        </w:rPr>
        <w:t xml:space="preserve"> </w:t>
      </w:r>
      <w:proofErr w:type="spellStart"/>
      <w:r w:rsidR="00AC7393" w:rsidRPr="00AC7393">
        <w:rPr>
          <w:rFonts w:ascii="Times" w:eastAsia="Times New Roman" w:hAnsi="Times" w:cs="Times New Roman"/>
          <w:i/>
          <w:sz w:val="24"/>
          <w:szCs w:val="24"/>
        </w:rPr>
        <w:t>Desulfovibrio</w:t>
      </w:r>
      <w:proofErr w:type="spellEnd"/>
      <w:r w:rsidR="00AC7393">
        <w:rPr>
          <w:rFonts w:ascii="Times" w:eastAsia="Times New Roman" w:hAnsi="Times" w:cs="Times New Roman"/>
          <w:sz w:val="24"/>
          <w:szCs w:val="24"/>
        </w:rPr>
        <w:t xml:space="preserve"> and </w:t>
      </w:r>
      <w:proofErr w:type="spellStart"/>
      <w:r w:rsidR="00AC7393" w:rsidRPr="00AC7393">
        <w:rPr>
          <w:rFonts w:ascii="Times" w:eastAsia="Times New Roman" w:hAnsi="Times" w:cs="Times New Roman"/>
          <w:i/>
          <w:sz w:val="24"/>
          <w:szCs w:val="24"/>
        </w:rPr>
        <w:t>Methanococcus</w:t>
      </w:r>
      <w:proofErr w:type="spellEnd"/>
      <w:r w:rsidR="00AC7393">
        <w:rPr>
          <w:rFonts w:ascii="Times" w:eastAsia="Times New Roman" w:hAnsi="Times" w:cs="Times New Roman"/>
          <w:sz w:val="24"/>
          <w:szCs w:val="24"/>
        </w:rPr>
        <w:t xml:space="preserve"> populations</w:t>
      </w:r>
      <w:r w:rsidR="008A03BE">
        <w:rPr>
          <w:rFonts w:ascii="Times" w:eastAsia="Times New Roman" w:hAnsi="Times" w:cs="Times New Roman"/>
          <w:sz w:val="24"/>
          <w:szCs w:val="24"/>
        </w:rPr>
        <w:t xml:space="preserve"> (</w:t>
      </w:r>
      <w:r w:rsidR="00D314EF">
        <w:rPr>
          <w:rFonts w:ascii="Times" w:eastAsia="Times New Roman" w:hAnsi="Times" w:cs="Times New Roman"/>
          <w:color w:val="FF0000"/>
          <w:sz w:val="24"/>
          <w:szCs w:val="24"/>
        </w:rPr>
        <w:t>7</w:t>
      </w:r>
      <w:r w:rsidR="008A03BE">
        <w:rPr>
          <w:rFonts w:ascii="Times" w:eastAsia="Times New Roman" w:hAnsi="Times" w:cs="Times New Roman"/>
          <w:sz w:val="24"/>
          <w:szCs w:val="24"/>
        </w:rPr>
        <w:t>)</w:t>
      </w:r>
      <w:r w:rsidR="00142C1A">
        <w:rPr>
          <w:rFonts w:ascii="Times" w:eastAsia="Times New Roman" w:hAnsi="Times" w:cs="Times New Roman"/>
          <w:sz w:val="24"/>
          <w:szCs w:val="24"/>
        </w:rPr>
        <w:t xml:space="preserve">. </w:t>
      </w:r>
      <w:del w:id="10" w:author="ElliottN" w:date="2017-03-28T03:46:00Z">
        <w:r w:rsidR="00AC7393" w:rsidDel="00A54D2B">
          <w:rPr>
            <w:rFonts w:ascii="Times" w:eastAsia="Times New Roman" w:hAnsi="Times" w:cs="Times New Roman"/>
            <w:sz w:val="24"/>
            <w:szCs w:val="24"/>
          </w:rPr>
          <w:delText xml:space="preserve"> </w:delText>
        </w:r>
      </w:del>
      <w:r w:rsidR="00142C1A">
        <w:rPr>
          <w:rFonts w:ascii="Times" w:eastAsia="Times New Roman" w:hAnsi="Times" w:cs="Times New Roman"/>
          <w:sz w:val="24"/>
          <w:szCs w:val="24"/>
        </w:rPr>
        <w:t xml:space="preserve"> In order to identify mutations w</w:t>
      </w:r>
      <w:r w:rsidR="00AC7393">
        <w:rPr>
          <w:rFonts w:ascii="Times" w:eastAsia="Times New Roman" w:hAnsi="Times" w:cs="Times New Roman"/>
          <w:sz w:val="24"/>
          <w:szCs w:val="24"/>
        </w:rPr>
        <w:t>ithin a single evolved genotype</w:t>
      </w:r>
      <w:r w:rsidR="00142C1A">
        <w:rPr>
          <w:rFonts w:ascii="Times" w:eastAsia="Times New Roman" w:hAnsi="Times" w:cs="Times New Roman"/>
          <w:sz w:val="24"/>
          <w:szCs w:val="24"/>
        </w:rPr>
        <w:t xml:space="preserve"> </w:t>
      </w:r>
      <w:r w:rsidR="00AC7393">
        <w:rPr>
          <w:rFonts w:ascii="Times" w:eastAsia="Times New Roman" w:hAnsi="Times" w:cs="Times New Roman"/>
          <w:sz w:val="24"/>
          <w:szCs w:val="24"/>
        </w:rPr>
        <w:t>contributing</w:t>
      </w:r>
      <w:r w:rsidR="00142C1A">
        <w:rPr>
          <w:rFonts w:ascii="Times" w:eastAsia="Times New Roman" w:hAnsi="Times" w:cs="Times New Roman"/>
          <w:sz w:val="24"/>
          <w:szCs w:val="24"/>
        </w:rPr>
        <w:t xml:space="preserve"> to community growth improvement, we isolated clones of evolved </w:t>
      </w:r>
      <w:proofErr w:type="spellStart"/>
      <w:r w:rsidR="00142C1A" w:rsidRPr="00E231D7">
        <w:rPr>
          <w:rFonts w:ascii="Times" w:eastAsia="Times New Roman" w:hAnsi="Times" w:cs="Times New Roman"/>
          <w:i/>
          <w:sz w:val="24"/>
          <w:szCs w:val="24"/>
        </w:rPr>
        <w:t>Desulfovibrio</w:t>
      </w:r>
      <w:proofErr w:type="spellEnd"/>
      <w:r w:rsidR="00142C1A">
        <w:rPr>
          <w:rFonts w:ascii="Times" w:eastAsia="Times New Roman" w:hAnsi="Times" w:cs="Times New Roman"/>
          <w:sz w:val="24"/>
          <w:szCs w:val="24"/>
        </w:rPr>
        <w:t xml:space="preserve"> and </w:t>
      </w:r>
      <w:proofErr w:type="spellStart"/>
      <w:r w:rsidR="00142C1A" w:rsidRPr="00E231D7">
        <w:rPr>
          <w:rFonts w:ascii="Times" w:eastAsia="Times New Roman" w:hAnsi="Times" w:cs="Times New Roman"/>
          <w:i/>
          <w:sz w:val="24"/>
          <w:szCs w:val="24"/>
        </w:rPr>
        <w:t>Methanococcus</w:t>
      </w:r>
      <w:proofErr w:type="spellEnd"/>
      <w:r w:rsidR="00142C1A">
        <w:rPr>
          <w:rFonts w:ascii="Times" w:eastAsia="Times New Roman" w:hAnsi="Times" w:cs="Times New Roman"/>
          <w:sz w:val="24"/>
          <w:szCs w:val="24"/>
        </w:rPr>
        <w:t xml:space="preserve"> at different </w:t>
      </w:r>
      <w:r w:rsidR="00AC7393">
        <w:rPr>
          <w:rFonts w:ascii="Times" w:eastAsia="Times New Roman" w:hAnsi="Times" w:cs="Times New Roman"/>
          <w:sz w:val="24"/>
          <w:szCs w:val="24"/>
        </w:rPr>
        <w:t>times (generations) of evolution</w:t>
      </w:r>
      <w:r w:rsidR="00E231D7">
        <w:rPr>
          <w:rFonts w:ascii="Times" w:eastAsia="Times New Roman" w:hAnsi="Times" w:cs="Times New Roman"/>
          <w:sz w:val="24"/>
          <w:szCs w:val="24"/>
        </w:rPr>
        <w:t xml:space="preserve"> from different replicated evolution lines</w:t>
      </w:r>
      <w:r w:rsidR="00AC7393">
        <w:rPr>
          <w:rFonts w:ascii="Times" w:eastAsia="Times New Roman" w:hAnsi="Times" w:cs="Times New Roman"/>
          <w:sz w:val="24"/>
          <w:szCs w:val="24"/>
        </w:rPr>
        <w:t xml:space="preserve">.  Growth kinetics of individual clones in monoculture, and </w:t>
      </w:r>
      <w:r w:rsidR="00E231D7">
        <w:rPr>
          <w:rFonts w:ascii="Times" w:eastAsia="Times New Roman" w:hAnsi="Times" w:cs="Times New Roman"/>
          <w:sz w:val="24"/>
          <w:szCs w:val="24"/>
        </w:rPr>
        <w:t xml:space="preserve">when </w:t>
      </w:r>
      <w:r w:rsidR="00AC7393">
        <w:rPr>
          <w:rFonts w:ascii="Times" w:eastAsia="Times New Roman" w:hAnsi="Times" w:cs="Times New Roman"/>
          <w:sz w:val="24"/>
          <w:szCs w:val="24"/>
        </w:rPr>
        <w:t xml:space="preserve">paired within and between different evolution lines were measured using the </w:t>
      </w:r>
      <w:proofErr w:type="spellStart"/>
      <w:r w:rsidR="00AC7393">
        <w:rPr>
          <w:rFonts w:ascii="Times" w:eastAsia="Times New Roman" w:hAnsi="Times" w:cs="Times New Roman"/>
          <w:sz w:val="24"/>
          <w:szCs w:val="24"/>
        </w:rPr>
        <w:t>ODin</w:t>
      </w:r>
      <w:proofErr w:type="spellEnd"/>
      <w:r w:rsidR="00066837">
        <w:rPr>
          <w:rFonts w:ascii="Times" w:eastAsia="Times New Roman" w:hAnsi="Times" w:cs="Times New Roman"/>
          <w:sz w:val="24"/>
          <w:szCs w:val="24"/>
        </w:rPr>
        <w:t xml:space="preserve"> system.  </w:t>
      </w:r>
      <w:r w:rsidR="00AC7393">
        <w:rPr>
          <w:rFonts w:ascii="Times" w:eastAsia="Times New Roman" w:hAnsi="Times" w:cs="Times New Roman"/>
          <w:sz w:val="24"/>
          <w:szCs w:val="24"/>
        </w:rPr>
        <w:t>A subset of those d</w:t>
      </w:r>
      <w:r w:rsidR="00066837">
        <w:rPr>
          <w:rFonts w:ascii="Times" w:eastAsia="Times New Roman" w:hAnsi="Times" w:cs="Times New Roman"/>
          <w:sz w:val="24"/>
          <w:szCs w:val="24"/>
        </w:rPr>
        <w:t xml:space="preserve">ata are included in this report, showing that the system offers </w:t>
      </w:r>
      <w:r w:rsidR="005079EF">
        <w:rPr>
          <w:rFonts w:ascii="Times" w:eastAsia="Times New Roman" w:hAnsi="Times" w:cs="Times New Roman"/>
          <w:sz w:val="24"/>
          <w:szCs w:val="24"/>
        </w:rPr>
        <w:t>the</w:t>
      </w:r>
      <w:r w:rsidR="00066837">
        <w:rPr>
          <w:rFonts w:ascii="Times" w:eastAsia="Times New Roman" w:hAnsi="Times" w:cs="Times New Roman"/>
          <w:sz w:val="24"/>
          <w:szCs w:val="24"/>
        </w:rPr>
        <w:t xml:space="preserve"> precis</w:t>
      </w:r>
      <w:r w:rsidR="008A03BE">
        <w:rPr>
          <w:rFonts w:ascii="Times" w:eastAsia="Times New Roman" w:hAnsi="Times" w:cs="Times New Roman"/>
          <w:sz w:val="24"/>
          <w:szCs w:val="24"/>
        </w:rPr>
        <w:t xml:space="preserve">ion, sensitivity, </w:t>
      </w:r>
      <w:r w:rsidR="00066837">
        <w:rPr>
          <w:rFonts w:ascii="Times" w:eastAsia="Times New Roman" w:hAnsi="Times" w:cs="Times New Roman"/>
          <w:sz w:val="24"/>
          <w:szCs w:val="24"/>
        </w:rPr>
        <w:t xml:space="preserve">and accuracy </w:t>
      </w:r>
      <w:r w:rsidR="005079EF">
        <w:rPr>
          <w:rFonts w:ascii="Times" w:eastAsia="Times New Roman" w:hAnsi="Times" w:cs="Times New Roman"/>
          <w:sz w:val="24"/>
          <w:szCs w:val="24"/>
        </w:rPr>
        <w:t>necessary</w:t>
      </w:r>
      <w:r w:rsidR="00066837">
        <w:rPr>
          <w:rFonts w:ascii="Times" w:eastAsia="Times New Roman" w:hAnsi="Times" w:cs="Times New Roman"/>
          <w:sz w:val="24"/>
          <w:szCs w:val="24"/>
        </w:rPr>
        <w:t xml:space="preserve"> to resolve cultures that differ </w:t>
      </w:r>
      <w:commentRangeStart w:id="11"/>
      <w:r w:rsidR="00066837">
        <w:rPr>
          <w:rFonts w:ascii="Times" w:eastAsia="Times New Roman" w:hAnsi="Times" w:cs="Times New Roman"/>
          <w:sz w:val="24"/>
          <w:szCs w:val="24"/>
        </w:rPr>
        <w:t>only sl</w:t>
      </w:r>
      <w:r w:rsidR="006F4A26">
        <w:rPr>
          <w:rFonts w:ascii="Times" w:eastAsia="Times New Roman" w:hAnsi="Times" w:cs="Times New Roman"/>
          <w:sz w:val="24"/>
          <w:szCs w:val="24"/>
        </w:rPr>
        <w:t xml:space="preserve">ightly in </w:t>
      </w:r>
      <w:commentRangeEnd w:id="11"/>
      <w:r w:rsidR="00E07BF4">
        <w:rPr>
          <w:rStyle w:val="CommentReference"/>
        </w:rPr>
        <w:commentReference w:id="11"/>
      </w:r>
      <w:r w:rsidR="006F4A26">
        <w:rPr>
          <w:rFonts w:ascii="Times" w:eastAsia="Times New Roman" w:hAnsi="Times" w:cs="Times New Roman"/>
          <w:sz w:val="24"/>
          <w:szCs w:val="24"/>
        </w:rPr>
        <w:t>growth rate and yield (Figure 2).</w:t>
      </w:r>
    </w:p>
    <w:p w14:paraId="20A6D25D" w14:textId="47DF3958" w:rsidR="006F4A26" w:rsidRDefault="006F4A26" w:rsidP="006F4A26">
      <w:pPr>
        <w:pStyle w:val="Normal1"/>
        <w:spacing w:line="360" w:lineRule="auto"/>
        <w:rPr>
          <w:rFonts w:ascii="Times" w:eastAsia="Times New Roman" w:hAnsi="Times" w:cs="Times New Roman"/>
          <w:color w:val="auto"/>
          <w:sz w:val="24"/>
          <w:szCs w:val="24"/>
        </w:rPr>
      </w:pPr>
      <w:bookmarkStart w:id="12" w:name="h.s6gp5sl68ww1" w:colFirst="0" w:colLast="0"/>
      <w:bookmarkStart w:id="13" w:name="h.injz6kt0469c" w:colFirst="0" w:colLast="0"/>
      <w:bookmarkEnd w:id="12"/>
      <w:bookmarkEnd w:id="13"/>
      <w:r w:rsidRPr="006F4A26">
        <w:rPr>
          <w:rFonts w:ascii="Times" w:eastAsia="Times New Roman" w:hAnsi="Times" w:cs="Times New Roman"/>
          <w:color w:val="auto"/>
          <w:sz w:val="24"/>
          <w:szCs w:val="24"/>
        </w:rPr>
        <w:t>T</w:t>
      </w:r>
      <w:r w:rsidR="005F4645">
        <w:rPr>
          <w:rFonts w:ascii="Times" w:eastAsia="Times New Roman" w:hAnsi="Times" w:cs="Times New Roman"/>
          <w:color w:val="auto"/>
          <w:sz w:val="24"/>
          <w:szCs w:val="24"/>
        </w:rPr>
        <w:t>he growth data now provide</w:t>
      </w:r>
      <w:r w:rsidR="00E07BF4">
        <w:rPr>
          <w:rFonts w:ascii="Times" w:eastAsia="Times New Roman" w:hAnsi="Times" w:cs="Times New Roman"/>
          <w:color w:val="auto"/>
          <w:sz w:val="24"/>
          <w:szCs w:val="24"/>
        </w:rPr>
        <w:t xml:space="preserve">s an essential foundation for identifying mutations and combinations of mutations, within or between evolved clonal populations of </w:t>
      </w:r>
      <w:proofErr w:type="spellStart"/>
      <w:r w:rsidR="00FB7073" w:rsidRPr="005B0C31">
        <w:rPr>
          <w:rFonts w:ascii="Times" w:eastAsia="Times New Roman" w:hAnsi="Times" w:cs="Times New Roman"/>
          <w:i/>
          <w:sz w:val="24"/>
          <w:szCs w:val="24"/>
        </w:rPr>
        <w:t>Desulfovibrio</w:t>
      </w:r>
      <w:proofErr w:type="spellEnd"/>
      <w:r w:rsidR="00FB7073" w:rsidRPr="005B0C31">
        <w:rPr>
          <w:rFonts w:ascii="Times" w:eastAsia="Times New Roman" w:hAnsi="Times" w:cs="Times New Roman"/>
          <w:i/>
          <w:sz w:val="24"/>
          <w:szCs w:val="24"/>
        </w:rPr>
        <w:t xml:space="preserve"> vulgaris</w:t>
      </w:r>
      <w:r w:rsidR="00FB7073">
        <w:rPr>
          <w:rFonts w:ascii="Times" w:eastAsia="Times New Roman" w:hAnsi="Times" w:cs="Times New Roman"/>
          <w:sz w:val="24"/>
          <w:szCs w:val="24"/>
        </w:rPr>
        <w:t xml:space="preserve"> </w:t>
      </w:r>
      <w:r w:rsidR="00E07BF4">
        <w:rPr>
          <w:rFonts w:ascii="Times" w:eastAsia="Times New Roman" w:hAnsi="Times" w:cs="Times New Roman"/>
          <w:color w:val="auto"/>
          <w:sz w:val="24"/>
          <w:szCs w:val="24"/>
        </w:rPr>
        <w:t xml:space="preserve">and </w:t>
      </w:r>
      <w:proofErr w:type="spellStart"/>
      <w:r w:rsidR="00FB7073" w:rsidRPr="005B0C31">
        <w:rPr>
          <w:rFonts w:ascii="Times" w:eastAsia="Times New Roman" w:hAnsi="Times" w:cs="Times New Roman"/>
          <w:i/>
          <w:sz w:val="24"/>
          <w:szCs w:val="24"/>
        </w:rPr>
        <w:t>Methanococcus</w:t>
      </w:r>
      <w:proofErr w:type="spellEnd"/>
      <w:r w:rsidR="00FB7073" w:rsidRPr="005B0C31">
        <w:rPr>
          <w:rFonts w:ascii="Times" w:eastAsia="Times New Roman" w:hAnsi="Times" w:cs="Times New Roman"/>
          <w:i/>
          <w:sz w:val="24"/>
          <w:szCs w:val="24"/>
        </w:rPr>
        <w:t xml:space="preserve"> </w:t>
      </w:r>
      <w:proofErr w:type="spellStart"/>
      <w:r w:rsidR="00FB7073" w:rsidRPr="005B0C31">
        <w:rPr>
          <w:rFonts w:ascii="Times" w:eastAsia="Times New Roman" w:hAnsi="Times" w:cs="Times New Roman"/>
          <w:i/>
          <w:sz w:val="24"/>
          <w:szCs w:val="24"/>
        </w:rPr>
        <w:t>maripaludis</w:t>
      </w:r>
      <w:proofErr w:type="spellEnd"/>
      <w:r w:rsidR="00E07BF4">
        <w:rPr>
          <w:rFonts w:ascii="Times" w:eastAsia="Times New Roman" w:hAnsi="Times" w:cs="Times New Roman"/>
          <w:color w:val="auto"/>
          <w:sz w:val="24"/>
          <w:szCs w:val="24"/>
        </w:rPr>
        <w:t xml:space="preserve">, contributing to even minor improvements in mutualistic growth.   We anticipate those data will offer </w:t>
      </w:r>
      <w:r w:rsidR="008A03BE">
        <w:rPr>
          <w:rFonts w:ascii="Times" w:eastAsia="Times New Roman" w:hAnsi="Times" w:cs="Times New Roman"/>
          <w:color w:val="auto"/>
          <w:sz w:val="24"/>
          <w:szCs w:val="24"/>
        </w:rPr>
        <w:t>improved</w:t>
      </w:r>
      <w:r w:rsidR="00E07BF4">
        <w:rPr>
          <w:rFonts w:ascii="Times" w:eastAsia="Times New Roman" w:hAnsi="Times" w:cs="Times New Roman"/>
          <w:color w:val="auto"/>
          <w:sz w:val="24"/>
          <w:szCs w:val="24"/>
        </w:rPr>
        <w:t xml:space="preserve"> understanding of the adaptive response of </w:t>
      </w:r>
      <w:r w:rsidR="008A03BE">
        <w:rPr>
          <w:rFonts w:ascii="Times" w:eastAsia="Times New Roman" w:hAnsi="Times" w:cs="Times New Roman"/>
          <w:color w:val="auto"/>
          <w:sz w:val="24"/>
          <w:szCs w:val="24"/>
        </w:rPr>
        <w:t>related natural</w:t>
      </w:r>
      <w:r w:rsidR="00E07BF4">
        <w:rPr>
          <w:rFonts w:ascii="Times" w:eastAsia="Times New Roman" w:hAnsi="Times" w:cs="Times New Roman"/>
          <w:color w:val="auto"/>
          <w:sz w:val="24"/>
          <w:szCs w:val="24"/>
        </w:rPr>
        <w:t xml:space="preserve"> populations to environmental ch</w:t>
      </w:r>
      <w:r w:rsidR="0040355B">
        <w:rPr>
          <w:rFonts w:ascii="Times" w:eastAsia="Times New Roman" w:hAnsi="Times" w:cs="Times New Roman"/>
          <w:color w:val="auto"/>
          <w:sz w:val="24"/>
          <w:szCs w:val="24"/>
        </w:rPr>
        <w:t>ange or perturbation, offering</w:t>
      </w:r>
      <w:r w:rsidR="00E07BF4">
        <w:rPr>
          <w:rFonts w:ascii="Times" w:eastAsia="Times New Roman" w:hAnsi="Times" w:cs="Times New Roman"/>
          <w:color w:val="auto"/>
          <w:sz w:val="24"/>
          <w:szCs w:val="24"/>
        </w:rPr>
        <w:t xml:space="preserve"> both a more mechanistic and predictive understanding of microbial community </w:t>
      </w:r>
      <w:r w:rsidR="0040355B">
        <w:rPr>
          <w:rFonts w:ascii="Times" w:eastAsia="Times New Roman" w:hAnsi="Times" w:cs="Times New Roman"/>
          <w:color w:val="auto"/>
          <w:sz w:val="24"/>
          <w:szCs w:val="24"/>
        </w:rPr>
        <w:t xml:space="preserve">system response to </w:t>
      </w:r>
      <w:r w:rsidR="0040355B">
        <w:rPr>
          <w:rFonts w:ascii="Times" w:eastAsia="Times New Roman" w:hAnsi="Times" w:cs="Times New Roman"/>
          <w:color w:val="auto"/>
          <w:sz w:val="24"/>
          <w:szCs w:val="24"/>
        </w:rPr>
        <w:lastRenderedPageBreak/>
        <w:t>natural or imposed change</w:t>
      </w:r>
      <w:r w:rsidR="00E07BF4">
        <w:rPr>
          <w:rFonts w:ascii="Times" w:eastAsia="Times New Roman" w:hAnsi="Times" w:cs="Times New Roman"/>
          <w:color w:val="auto"/>
          <w:sz w:val="24"/>
          <w:szCs w:val="24"/>
        </w:rPr>
        <w:t xml:space="preserve">.  Since the </w:t>
      </w:r>
      <w:proofErr w:type="spellStart"/>
      <w:r w:rsidR="0040355B">
        <w:rPr>
          <w:rFonts w:ascii="Times" w:eastAsia="Times New Roman" w:hAnsi="Times" w:cs="Times New Roman"/>
          <w:color w:val="auto"/>
          <w:sz w:val="24"/>
          <w:szCs w:val="24"/>
        </w:rPr>
        <w:t>O</w:t>
      </w:r>
      <w:r w:rsidR="00BB2FDC">
        <w:rPr>
          <w:rFonts w:ascii="Times" w:eastAsia="Times New Roman" w:hAnsi="Times" w:cs="Times New Roman"/>
          <w:color w:val="auto"/>
          <w:sz w:val="24"/>
          <w:szCs w:val="24"/>
        </w:rPr>
        <w:t>D</w:t>
      </w:r>
      <w:r w:rsidR="0040355B">
        <w:rPr>
          <w:rFonts w:ascii="Times" w:eastAsia="Times New Roman" w:hAnsi="Times" w:cs="Times New Roman"/>
          <w:color w:val="auto"/>
          <w:sz w:val="24"/>
          <w:szCs w:val="24"/>
        </w:rPr>
        <w:t>in</w:t>
      </w:r>
      <w:proofErr w:type="spellEnd"/>
      <w:r w:rsidR="0040355B">
        <w:rPr>
          <w:rFonts w:ascii="Times" w:eastAsia="Times New Roman" w:hAnsi="Times" w:cs="Times New Roman"/>
          <w:color w:val="auto"/>
          <w:sz w:val="24"/>
          <w:szCs w:val="24"/>
        </w:rPr>
        <w:t xml:space="preserve"> </w:t>
      </w:r>
      <w:r w:rsidR="00E07BF4">
        <w:rPr>
          <w:rFonts w:ascii="Times" w:eastAsia="Times New Roman" w:hAnsi="Times" w:cs="Times New Roman"/>
          <w:color w:val="auto"/>
          <w:sz w:val="24"/>
          <w:szCs w:val="24"/>
        </w:rPr>
        <w:t xml:space="preserve">system is designed for </w:t>
      </w:r>
      <w:r w:rsidR="00BB2FDC">
        <w:rPr>
          <w:rFonts w:ascii="Times" w:eastAsia="Times New Roman" w:hAnsi="Times" w:cs="Times New Roman"/>
          <w:color w:val="auto"/>
          <w:sz w:val="24"/>
          <w:szCs w:val="24"/>
        </w:rPr>
        <w:t>growth studies in</w:t>
      </w:r>
      <w:r w:rsidR="00E07BF4">
        <w:rPr>
          <w:rFonts w:ascii="Times" w:eastAsia="Times New Roman" w:hAnsi="Times" w:cs="Times New Roman"/>
          <w:color w:val="auto"/>
          <w:sz w:val="24"/>
          <w:szCs w:val="24"/>
        </w:rPr>
        <w:t xml:space="preserve"> pressurized vessels, we anticipate that it will also serve for studies of other </w:t>
      </w:r>
      <w:r w:rsidR="0040355B">
        <w:rPr>
          <w:rFonts w:ascii="Times" w:eastAsia="Times New Roman" w:hAnsi="Times" w:cs="Times New Roman"/>
          <w:color w:val="auto"/>
          <w:sz w:val="24"/>
          <w:szCs w:val="24"/>
        </w:rPr>
        <w:t xml:space="preserve">microorganisms </w:t>
      </w:r>
      <w:r w:rsidR="00BB2FDC">
        <w:rPr>
          <w:rFonts w:ascii="Times" w:eastAsia="Times New Roman" w:hAnsi="Times" w:cs="Times New Roman"/>
          <w:color w:val="auto"/>
          <w:sz w:val="24"/>
          <w:szCs w:val="24"/>
        </w:rPr>
        <w:t>that</w:t>
      </w:r>
      <w:r w:rsidR="0040355B">
        <w:rPr>
          <w:rFonts w:ascii="Times" w:eastAsia="Times New Roman" w:hAnsi="Times" w:cs="Times New Roman"/>
          <w:color w:val="auto"/>
          <w:sz w:val="24"/>
          <w:szCs w:val="24"/>
        </w:rPr>
        <w:t xml:space="preserve"> </w:t>
      </w:r>
      <w:r w:rsidR="008A03BE">
        <w:rPr>
          <w:rFonts w:ascii="Times" w:eastAsia="Times New Roman" w:hAnsi="Times" w:cs="Times New Roman"/>
          <w:color w:val="auto"/>
          <w:sz w:val="24"/>
          <w:szCs w:val="24"/>
        </w:rPr>
        <w:t xml:space="preserve">require, or have the capacity to use, </w:t>
      </w:r>
      <w:r w:rsidR="0040355B">
        <w:rPr>
          <w:rFonts w:ascii="Times" w:eastAsia="Times New Roman" w:hAnsi="Times" w:cs="Times New Roman"/>
          <w:color w:val="auto"/>
          <w:sz w:val="24"/>
          <w:szCs w:val="24"/>
        </w:rPr>
        <w:t>gaseous substrates for growth, s</w:t>
      </w:r>
      <w:r w:rsidR="008A03BE">
        <w:rPr>
          <w:rFonts w:ascii="Times" w:eastAsia="Times New Roman" w:hAnsi="Times" w:cs="Times New Roman"/>
          <w:color w:val="auto"/>
          <w:sz w:val="24"/>
          <w:szCs w:val="24"/>
        </w:rPr>
        <w:t xml:space="preserve">uch as </w:t>
      </w:r>
      <w:proofErr w:type="spellStart"/>
      <w:r w:rsidR="008A03BE">
        <w:rPr>
          <w:rFonts w:ascii="Times" w:eastAsia="Times New Roman" w:hAnsi="Times" w:cs="Times New Roman"/>
          <w:color w:val="auto"/>
          <w:sz w:val="24"/>
          <w:szCs w:val="24"/>
        </w:rPr>
        <w:t>methanotrophs</w:t>
      </w:r>
      <w:proofErr w:type="spellEnd"/>
      <w:r w:rsidR="008A03BE">
        <w:rPr>
          <w:rFonts w:ascii="Times" w:eastAsia="Times New Roman" w:hAnsi="Times" w:cs="Times New Roman"/>
          <w:color w:val="auto"/>
          <w:sz w:val="24"/>
          <w:szCs w:val="24"/>
        </w:rPr>
        <w:t xml:space="preserve"> and </w:t>
      </w:r>
      <w:proofErr w:type="spellStart"/>
      <w:r w:rsidR="00006600">
        <w:rPr>
          <w:rFonts w:ascii="Times" w:eastAsia="Times New Roman" w:hAnsi="Times" w:cs="Times New Roman"/>
          <w:color w:val="auto"/>
          <w:sz w:val="24"/>
          <w:szCs w:val="24"/>
        </w:rPr>
        <w:t>Knallgas</w:t>
      </w:r>
      <w:proofErr w:type="spellEnd"/>
      <w:r w:rsidR="00006600">
        <w:rPr>
          <w:rFonts w:ascii="Times" w:eastAsia="Times New Roman" w:hAnsi="Times" w:cs="Times New Roman"/>
          <w:color w:val="auto"/>
          <w:sz w:val="24"/>
          <w:szCs w:val="24"/>
        </w:rPr>
        <w:t>—bacteria,</w:t>
      </w:r>
      <w:r w:rsidR="0040355B">
        <w:rPr>
          <w:rFonts w:ascii="Times" w:eastAsia="Times New Roman" w:hAnsi="Times" w:cs="Times New Roman"/>
          <w:color w:val="auto"/>
          <w:sz w:val="24"/>
          <w:szCs w:val="24"/>
        </w:rPr>
        <w:t xml:space="preserve"> or communities such at examined here </w:t>
      </w:r>
      <w:r w:rsidR="00BB2FDC">
        <w:rPr>
          <w:rFonts w:ascii="Times" w:eastAsia="Times New Roman" w:hAnsi="Times" w:cs="Times New Roman"/>
          <w:color w:val="auto"/>
          <w:sz w:val="24"/>
          <w:szCs w:val="24"/>
        </w:rPr>
        <w:t>that are dependent upon gas exchange.</w:t>
      </w:r>
    </w:p>
    <w:p w14:paraId="0477FFA5" w14:textId="68AFCCDB" w:rsidR="008807A1" w:rsidDel="00D3456C" w:rsidRDefault="003366F6" w:rsidP="003366F6">
      <w:pPr>
        <w:pStyle w:val="Normal1"/>
        <w:spacing w:line="360" w:lineRule="auto"/>
        <w:rPr>
          <w:del w:id="14" w:author="ElliottN" w:date="2017-03-24T04:40:00Z"/>
          <w:rFonts w:ascii="Times" w:eastAsia="Times New Roman" w:hAnsi="Times" w:cs="Times New Roman"/>
          <w:b/>
          <w:sz w:val="24"/>
          <w:szCs w:val="24"/>
        </w:rPr>
      </w:pPr>
      <w:bookmarkStart w:id="15" w:name="h.xiaug4gn96pc" w:colFirst="0" w:colLast="0"/>
      <w:bookmarkStart w:id="16" w:name="h.v6p31nuzps3d" w:colFirst="0" w:colLast="0"/>
      <w:bookmarkStart w:id="17" w:name="h.8xpn936am5tl" w:colFirst="0" w:colLast="0"/>
      <w:bookmarkEnd w:id="15"/>
      <w:bookmarkEnd w:id="16"/>
      <w:bookmarkEnd w:id="17"/>
      <w:r w:rsidRPr="003366F6">
        <w:rPr>
          <w:rFonts w:ascii="Times" w:hAnsi="Times"/>
          <w:b/>
          <w:sz w:val="28"/>
          <w:szCs w:val="28"/>
        </w:rPr>
        <w:t xml:space="preserve">Figures and </w:t>
      </w:r>
      <w:proofErr w:type="spellStart"/>
      <w:r w:rsidRPr="003366F6">
        <w:rPr>
          <w:rFonts w:ascii="Times" w:hAnsi="Times"/>
          <w:b/>
          <w:sz w:val="28"/>
          <w:szCs w:val="28"/>
        </w:rPr>
        <w:t>Table</w:t>
      </w:r>
      <w:bookmarkStart w:id="18" w:name="h.2em8rdjgz9di" w:colFirst="0" w:colLast="0"/>
      <w:bookmarkEnd w:id="18"/>
      <w:r w:rsidR="00E96356">
        <w:rPr>
          <w:rFonts w:ascii="Times" w:hAnsi="Times"/>
          <w:b/>
          <w:sz w:val="28"/>
          <w:szCs w:val="28"/>
        </w:rPr>
        <w:t>s</w:t>
      </w:r>
    </w:p>
    <w:p w14:paraId="67D03C26" w14:textId="7447846B" w:rsidR="00D3456C" w:rsidRPr="008559A8" w:rsidRDefault="00D3456C" w:rsidP="00D3456C">
      <w:pPr>
        <w:pStyle w:val="Normal1"/>
        <w:spacing w:line="240" w:lineRule="auto"/>
        <w:rPr>
          <w:rFonts w:ascii="Times" w:hAnsi="Times"/>
          <w:i/>
        </w:rPr>
      </w:pPr>
      <w:r w:rsidRPr="00E96356">
        <w:rPr>
          <w:rFonts w:ascii="Times" w:hAnsi="Times"/>
          <w:noProof/>
        </w:rPr>
        <w:drawing>
          <wp:anchor distT="0" distB="0" distL="114300" distR="114300" simplePos="0" relativeHeight="251684864" behindDoc="0" locked="0" layoutInCell="1" allowOverlap="1" wp14:anchorId="2A49EE5C" wp14:editId="53AB25A6">
            <wp:simplePos x="0" y="0"/>
            <wp:positionH relativeFrom="column">
              <wp:posOffset>-272415</wp:posOffset>
            </wp:positionH>
            <wp:positionV relativeFrom="paragraph">
              <wp:posOffset>151130</wp:posOffset>
            </wp:positionV>
            <wp:extent cx="5657215" cy="3657600"/>
            <wp:effectExtent l="0" t="0" r="635" b="0"/>
            <wp:wrapTopAndBottom/>
            <wp:docPr id="14" name="Picture 14" descr="Macintosh HD:Users:Nejc:Downloads:block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ejc:Downloads:block_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2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6356">
        <w:rPr>
          <w:rFonts w:ascii="Times" w:eastAsia="Times New Roman" w:hAnsi="Times" w:cs="Times New Roman"/>
          <w:b/>
          <w:sz w:val="24"/>
          <w:szCs w:val="24"/>
        </w:rPr>
        <w:t>Figure</w:t>
      </w:r>
      <w:proofErr w:type="spellEnd"/>
      <w:r w:rsidRPr="00E96356">
        <w:rPr>
          <w:rFonts w:ascii="Times" w:eastAsia="Times New Roman" w:hAnsi="Times" w:cs="Times New Roman"/>
          <w:b/>
          <w:sz w:val="24"/>
          <w:szCs w:val="24"/>
        </w:rPr>
        <w:t xml:space="preserve"> 1</w:t>
      </w:r>
      <w:r>
        <w:rPr>
          <w:rFonts w:ascii="Times" w:eastAsia="Times New Roman" w:hAnsi="Times" w:cs="Times New Roman"/>
          <w:b/>
          <w:i/>
          <w:sz w:val="24"/>
          <w:szCs w:val="24"/>
        </w:rPr>
        <w:t>.</w:t>
      </w:r>
      <w:r w:rsidRPr="000476BF">
        <w:rPr>
          <w:rFonts w:ascii="Times" w:eastAsia="Times New Roman" w:hAnsi="Times" w:cs="Times New Roman"/>
          <w:i/>
          <w:sz w:val="24"/>
          <w:szCs w:val="24"/>
        </w:rPr>
        <w:t xml:space="preserve">Schematic overview of system control and operation elements for </w:t>
      </w:r>
      <w:proofErr w:type="spellStart"/>
      <w:r w:rsidRPr="000476BF">
        <w:rPr>
          <w:rFonts w:ascii="Times" w:eastAsia="Times New Roman" w:hAnsi="Times" w:cs="Times New Roman"/>
          <w:i/>
          <w:sz w:val="24"/>
          <w:szCs w:val="24"/>
        </w:rPr>
        <w:t>ODIn</w:t>
      </w:r>
      <w:proofErr w:type="spellEnd"/>
      <w:r w:rsidRPr="000476BF">
        <w:rPr>
          <w:rFonts w:ascii="Times" w:eastAsia="Times New Roman" w:hAnsi="Times" w:cs="Times New Roman"/>
          <w:i/>
          <w:sz w:val="24"/>
          <w:szCs w:val="24"/>
        </w:rPr>
        <w:t xml:space="preserve"> </w:t>
      </w:r>
      <w:r w:rsidR="00BA4F9D" w:rsidRPr="000476BF">
        <w:rPr>
          <w:rFonts w:ascii="Times" w:eastAsia="Times New Roman" w:hAnsi="Times" w:cs="Times New Roman"/>
          <w:i/>
          <w:sz w:val="24"/>
          <w:szCs w:val="24"/>
        </w:rPr>
        <w:t>system Control</w:t>
      </w:r>
      <w:r w:rsidR="008559A8" w:rsidRPr="000476BF">
        <w:rPr>
          <w:rFonts w:ascii="Times" w:eastAsia="Times New Roman" w:hAnsi="Times" w:cs="Times New Roman"/>
          <w:i/>
          <w:sz w:val="24"/>
          <w:szCs w:val="24"/>
        </w:rPr>
        <w:t xml:space="preserve"> elements are housed separately from the operational sensors which are tethered to the control box using 9-pin serial cables.</w:t>
      </w:r>
      <w:r w:rsidR="008559A8">
        <w:rPr>
          <w:rFonts w:ascii="Times" w:eastAsia="Times New Roman" w:hAnsi="Times" w:cs="Times New Roman"/>
          <w:b/>
          <w:i/>
          <w:sz w:val="24"/>
          <w:szCs w:val="24"/>
        </w:rPr>
        <w:t xml:space="preserve"> </w:t>
      </w:r>
    </w:p>
    <w:p w14:paraId="15F182D6" w14:textId="38DC012E" w:rsidR="003366F6" w:rsidRPr="00A73290" w:rsidRDefault="004C4DF3" w:rsidP="003366F6">
      <w:pPr>
        <w:pStyle w:val="Normal1"/>
        <w:spacing w:line="360" w:lineRule="auto"/>
        <w:rPr>
          <w:rFonts w:ascii="Times" w:eastAsia="Times New Roman" w:hAnsi="Times" w:cs="Times New Roman"/>
          <w:b/>
          <w:sz w:val="24"/>
          <w:szCs w:val="24"/>
        </w:rPr>
      </w:pPr>
      <w:r>
        <w:rPr>
          <w:rStyle w:val="CommentReference"/>
        </w:rPr>
        <w:commentReference w:id="19"/>
      </w:r>
    </w:p>
    <w:p w14:paraId="6D34F686" w14:textId="57382FFC" w:rsidR="003366F6" w:rsidRDefault="00421DF9" w:rsidP="003366F6">
      <w:pPr>
        <w:pStyle w:val="Normal1"/>
        <w:spacing w:line="360" w:lineRule="auto"/>
        <w:rPr>
          <w:rFonts w:ascii="Times" w:eastAsia="Times New Roman" w:hAnsi="Times" w:cs="Times New Roman"/>
          <w:sz w:val="24"/>
          <w:szCs w:val="24"/>
        </w:rPr>
      </w:pPr>
      <w:r w:rsidRPr="00A9228B">
        <w:rPr>
          <w:rFonts w:ascii="Times" w:hAnsi="Times"/>
          <w:noProof/>
        </w:rPr>
        <w:drawing>
          <wp:anchor distT="0" distB="0" distL="114300" distR="114300" simplePos="0" relativeHeight="251682816" behindDoc="0" locked="0" layoutInCell="1" allowOverlap="1" wp14:anchorId="4EF4ED6C" wp14:editId="0890C123">
            <wp:simplePos x="0" y="0"/>
            <wp:positionH relativeFrom="column">
              <wp:posOffset>3649345</wp:posOffset>
            </wp:positionH>
            <wp:positionV relativeFrom="paragraph">
              <wp:posOffset>157480</wp:posOffset>
            </wp:positionV>
            <wp:extent cx="1803400" cy="1276985"/>
            <wp:effectExtent l="0" t="0" r="0" b="0"/>
            <wp:wrapSquare wrapText="bothSides"/>
            <wp:docPr id="3" name="Picture 3" descr="Macintosh HD:Users:Nejc:Desktop:HA2_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ejc:Desktop:HA2_Mp.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400" cy="1276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228B">
        <w:rPr>
          <w:rFonts w:ascii="Times" w:hAnsi="Times"/>
          <w:noProof/>
        </w:rPr>
        <w:drawing>
          <wp:anchor distT="0" distB="0" distL="114300" distR="114300" simplePos="0" relativeHeight="251681792" behindDoc="0" locked="0" layoutInCell="1" allowOverlap="1" wp14:anchorId="7235AA05" wp14:editId="31FEBAA7">
            <wp:simplePos x="0" y="0"/>
            <wp:positionH relativeFrom="column">
              <wp:posOffset>1736090</wp:posOffset>
            </wp:positionH>
            <wp:positionV relativeFrom="paragraph">
              <wp:posOffset>128905</wp:posOffset>
            </wp:positionV>
            <wp:extent cx="1830070" cy="1295400"/>
            <wp:effectExtent l="0" t="0" r="0" b="0"/>
            <wp:wrapSquare wrapText="bothSides"/>
            <wp:docPr id="1" name="Picture 1" descr="Macintosh HD:Users:Nejc:Desktop:HA2_Dv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ejc:Desktop:HA2_DvH.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007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228B">
        <w:rPr>
          <w:rFonts w:ascii="Times" w:hAnsi="Times"/>
          <w:noProof/>
        </w:rPr>
        <w:drawing>
          <wp:anchor distT="0" distB="0" distL="114300" distR="114300" simplePos="0" relativeHeight="251680768" behindDoc="0" locked="0" layoutInCell="1" allowOverlap="1" wp14:anchorId="1CEC5242" wp14:editId="2195BD6D">
            <wp:simplePos x="0" y="0"/>
            <wp:positionH relativeFrom="column">
              <wp:posOffset>-197485</wp:posOffset>
            </wp:positionH>
            <wp:positionV relativeFrom="paragraph">
              <wp:posOffset>130810</wp:posOffset>
            </wp:positionV>
            <wp:extent cx="1828800" cy="1295400"/>
            <wp:effectExtent l="0" t="0" r="0" b="0"/>
            <wp:wrapSquare wrapText="bothSides"/>
            <wp:docPr id="2" name="Picture 2" descr="Macintosh HD:Users:Nejc:Desktop:HA2_pairing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ejc:Desktop:HA2_pairing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26805" w14:textId="50818315" w:rsidR="003366F6" w:rsidRPr="00A9228B" w:rsidRDefault="003366F6" w:rsidP="003366F6">
      <w:pPr>
        <w:pStyle w:val="Normal1"/>
        <w:spacing w:line="360" w:lineRule="auto"/>
        <w:rPr>
          <w:rFonts w:ascii="Times" w:hAnsi="Times"/>
        </w:rPr>
      </w:pPr>
    </w:p>
    <w:p w14:paraId="3FBD4CAD" w14:textId="5EC6F085" w:rsidR="003366F6" w:rsidRPr="00A9228B" w:rsidRDefault="003366F6" w:rsidP="003366F6">
      <w:pPr>
        <w:pStyle w:val="Normal1"/>
        <w:spacing w:line="360" w:lineRule="auto"/>
        <w:rPr>
          <w:rFonts w:ascii="Times" w:hAnsi="Times"/>
        </w:rPr>
      </w:pPr>
      <w:bookmarkStart w:id="20" w:name="h.go3ego5pr7mh" w:colFirst="0" w:colLast="0"/>
      <w:bookmarkEnd w:id="20"/>
    </w:p>
    <w:p w14:paraId="5C335FEA" w14:textId="692D6190" w:rsidR="003366F6" w:rsidRPr="00A9228B" w:rsidRDefault="003366F6" w:rsidP="003366F6">
      <w:pPr>
        <w:pStyle w:val="Normal1"/>
        <w:spacing w:line="360" w:lineRule="auto"/>
        <w:rPr>
          <w:rFonts w:ascii="Times" w:hAnsi="Times"/>
        </w:rPr>
      </w:pPr>
    </w:p>
    <w:p w14:paraId="44569FE9" w14:textId="0D43C0C1" w:rsidR="00464748" w:rsidRPr="00A73290" w:rsidRDefault="00421DF9" w:rsidP="00A73290">
      <w:pPr>
        <w:pStyle w:val="Normal1"/>
        <w:spacing w:line="240" w:lineRule="auto"/>
        <w:rPr>
          <w:rFonts w:ascii="Times" w:hAnsi="Times"/>
          <w:i/>
        </w:rPr>
      </w:pPr>
      <w:bookmarkStart w:id="21" w:name="h.mkykdn7q1qj5" w:colFirst="0" w:colLast="0"/>
      <w:bookmarkEnd w:id="21"/>
      <w:r w:rsidRPr="00A8322D">
        <w:rPr>
          <w:rFonts w:ascii="Times" w:eastAsia="Times New Roman" w:hAnsi="Times" w:cs="Times New Roman"/>
          <w:b/>
          <w:sz w:val="24"/>
          <w:szCs w:val="24"/>
        </w:rPr>
        <w:t>Figure 2.</w:t>
      </w:r>
      <w:r w:rsidRPr="00A73290">
        <w:rPr>
          <w:rFonts w:ascii="Times" w:eastAsia="Times New Roman" w:hAnsi="Times" w:cs="Times New Roman"/>
          <w:i/>
          <w:sz w:val="24"/>
          <w:szCs w:val="24"/>
        </w:rPr>
        <w:t xml:space="preserve">  </w:t>
      </w:r>
      <w:r w:rsidR="003366F6" w:rsidRPr="00A73290">
        <w:rPr>
          <w:rFonts w:ascii="Times" w:eastAsia="Times New Roman" w:hAnsi="Times" w:cs="Times New Roman"/>
          <w:i/>
          <w:sz w:val="24"/>
          <w:szCs w:val="24"/>
        </w:rPr>
        <w:t xml:space="preserve">Growth measurements of the selected Dv (A) and Mm (B) clonal isolates and corresponding pairings (C) from the HA2 evolution line as presented by their growth rates (x-axis) and growth yields (y-axis). EPD corresponds to the End Point Dilution from which the </w:t>
      </w:r>
      <w:r w:rsidR="003366F6" w:rsidRPr="00A73290">
        <w:rPr>
          <w:rFonts w:ascii="Times" w:eastAsia="Times New Roman" w:hAnsi="Times" w:cs="Times New Roman"/>
          <w:i/>
          <w:sz w:val="24"/>
          <w:szCs w:val="24"/>
        </w:rPr>
        <w:lastRenderedPageBreak/>
        <w:t>clonal isolates derived from. Error bars represent standard errors of three to five replicate cultures.</w:t>
      </w:r>
      <w:bookmarkStart w:id="22" w:name="h.1znbf2jlr448" w:colFirst="0" w:colLast="0"/>
      <w:bookmarkStart w:id="23" w:name="h.byyxkk1f30g6" w:colFirst="0" w:colLast="0"/>
      <w:bookmarkEnd w:id="22"/>
      <w:bookmarkEnd w:id="23"/>
    </w:p>
    <w:p w14:paraId="2C2B3C7F" w14:textId="732AF2E8" w:rsidR="008807A1" w:rsidRDefault="00C834F4" w:rsidP="008807A1">
      <w:pPr>
        <w:pStyle w:val="Normal1"/>
        <w:spacing w:line="480" w:lineRule="auto"/>
        <w:rPr>
          <w:ins w:id="24" w:author="ElliottN" w:date="2017-03-28T04:29:00Z"/>
          <w:rFonts w:ascii="Times" w:hAnsi="Times"/>
        </w:rPr>
      </w:pPr>
      <w:bookmarkStart w:id="25" w:name="h.fbydi0k638r1" w:colFirst="0" w:colLast="0"/>
      <w:bookmarkEnd w:id="25"/>
      <w:ins w:id="26" w:author="ElliottN" w:date="2017-03-28T04:28:00Z">
        <w:r>
          <w:rPr>
            <w:rFonts w:ascii="Times" w:hAnsi="Times"/>
            <w:noProof/>
            <w:rPrChange w:id="27" w:author="Unknown">
              <w:rPr>
                <w:noProof/>
              </w:rPr>
            </w:rPrChange>
          </w:rPr>
          <w:drawing>
            <wp:inline distT="0" distB="0" distL="0" distR="0" wp14:anchorId="51B59874" wp14:editId="14F55C40">
              <wp:extent cx="5943600" cy="5509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 Assemble OD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509895"/>
                      </a:xfrm>
                      <a:prstGeom prst="rect">
                        <a:avLst/>
                      </a:prstGeom>
                    </pic:spPr>
                  </pic:pic>
                </a:graphicData>
              </a:graphic>
            </wp:inline>
          </w:drawing>
        </w:r>
      </w:ins>
    </w:p>
    <w:p w14:paraId="23E0D24D" w14:textId="3D6D7DF3" w:rsidR="00C834F4" w:rsidRPr="009024BA" w:rsidRDefault="00C834F4" w:rsidP="00C834F4">
      <w:pPr>
        <w:pStyle w:val="NoSpacing"/>
        <w:rPr>
          <w:rFonts w:ascii="Times New Roman" w:hAnsi="Times New Roman" w:cs="Times New Roman"/>
          <w:sz w:val="24"/>
        </w:rPr>
      </w:pPr>
      <w:r w:rsidRPr="009024BA">
        <w:rPr>
          <w:rFonts w:ascii="Times New Roman" w:hAnsi="Times New Roman" w:cs="Times New Roman"/>
          <w:b/>
          <w:sz w:val="24"/>
        </w:rPr>
        <w:t>Figure 3.</w:t>
      </w:r>
      <w:r w:rsidRPr="009024BA">
        <w:rPr>
          <w:rFonts w:ascii="Times New Roman" w:hAnsi="Times New Roman" w:cs="Times New Roman"/>
          <w:sz w:val="24"/>
        </w:rPr>
        <w:t xml:space="preserve">  </w:t>
      </w:r>
      <w:r w:rsidRPr="009024BA">
        <w:rPr>
          <w:rFonts w:ascii="Times New Roman" w:hAnsi="Times New Roman" w:cs="Times New Roman"/>
          <w:i/>
          <w:sz w:val="24"/>
        </w:rPr>
        <w:t xml:space="preserve">Assembled operational elements of </w:t>
      </w:r>
      <w:proofErr w:type="spellStart"/>
      <w:r w:rsidRPr="009024BA">
        <w:rPr>
          <w:rFonts w:ascii="Times New Roman" w:hAnsi="Times New Roman" w:cs="Times New Roman"/>
          <w:i/>
          <w:sz w:val="24"/>
        </w:rPr>
        <w:t>ODIn</w:t>
      </w:r>
      <w:proofErr w:type="spellEnd"/>
      <w:r w:rsidRPr="009024BA">
        <w:rPr>
          <w:rFonts w:ascii="Times New Roman" w:hAnsi="Times New Roman" w:cs="Times New Roman"/>
          <w:i/>
          <w:sz w:val="24"/>
        </w:rPr>
        <w:t xml:space="preserve"> system attached to modified New Brunswick Innova 2300 Orbital shaker.  Eight tube racks secured to slide in cabinet attached to acrylic lifting platform hinged lid which is raised by pivoting electric linear actuator.  Each tube rack houses eight unique biological samples with a fixed position sensor and is connected to the control box by serial cable.</w:t>
      </w:r>
      <w:del w:id="28" w:author="ElliottN" w:date="2017-03-28T04:43:00Z">
        <w:r w:rsidRPr="009024BA" w:rsidDel="00475E29">
          <w:rPr>
            <w:rFonts w:ascii="Times New Roman" w:hAnsi="Times New Roman" w:cs="Times New Roman"/>
          </w:rPr>
          <w:delText xml:space="preserve">   </w:delText>
        </w:r>
      </w:del>
    </w:p>
    <w:p w14:paraId="29410952" w14:textId="77777777" w:rsidR="00C834F4" w:rsidRDefault="00C834F4" w:rsidP="008807A1">
      <w:pPr>
        <w:pStyle w:val="Normal1"/>
        <w:spacing w:line="480" w:lineRule="auto"/>
        <w:rPr>
          <w:rFonts w:ascii="Times" w:hAnsi="Times"/>
          <w:b/>
          <w:sz w:val="28"/>
          <w:szCs w:val="28"/>
        </w:rPr>
      </w:pPr>
    </w:p>
    <w:p w14:paraId="6995CE20" w14:textId="44C24779" w:rsidR="00C256E0" w:rsidRDefault="00C256E0" w:rsidP="008807A1">
      <w:pPr>
        <w:pStyle w:val="Normal1"/>
        <w:spacing w:line="480" w:lineRule="auto"/>
        <w:rPr>
          <w:rFonts w:ascii="Times" w:hAnsi="Times"/>
          <w:b/>
          <w:sz w:val="28"/>
          <w:szCs w:val="28"/>
        </w:rPr>
      </w:pPr>
      <w:r>
        <w:rPr>
          <w:rFonts w:ascii="Times" w:hAnsi="Times"/>
          <w:b/>
          <w:noProof/>
          <w:sz w:val="28"/>
          <w:szCs w:val="28"/>
        </w:rPr>
        <w:lastRenderedPageBreak/>
        <w:drawing>
          <wp:inline distT="0" distB="0" distL="0" distR="0" wp14:anchorId="6C3CD70E" wp14:editId="78350164">
            <wp:extent cx="5943600" cy="341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Box.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440EA526" w14:textId="0377E9CC" w:rsidR="00C256E0" w:rsidRPr="00E471B8" w:rsidRDefault="00C256E0" w:rsidP="00C256E0">
      <w:pPr>
        <w:pStyle w:val="NoSpacing"/>
        <w:rPr>
          <w:rFonts w:ascii="Times New Roman" w:hAnsi="Times New Roman" w:cs="Times New Roman"/>
          <w:sz w:val="24"/>
        </w:rPr>
      </w:pPr>
      <w:r w:rsidRPr="00E471B8">
        <w:rPr>
          <w:rFonts w:ascii="Times New Roman" w:hAnsi="Times New Roman" w:cs="Times New Roman"/>
          <w:b/>
          <w:sz w:val="24"/>
        </w:rPr>
        <w:t>Figure 4.</w:t>
      </w:r>
      <w:r w:rsidRPr="00E471B8">
        <w:rPr>
          <w:rFonts w:ascii="Times New Roman" w:hAnsi="Times New Roman" w:cs="Times New Roman"/>
          <w:sz w:val="24"/>
        </w:rPr>
        <w:t xml:space="preserve">  </w:t>
      </w:r>
      <w:r w:rsidRPr="00E471B8">
        <w:rPr>
          <w:rFonts w:ascii="Times New Roman" w:hAnsi="Times New Roman" w:cs="Times New Roman"/>
          <w:i/>
          <w:sz w:val="24"/>
        </w:rPr>
        <w:t xml:space="preserve">Control box for </w:t>
      </w:r>
      <w:proofErr w:type="spellStart"/>
      <w:r w:rsidRPr="00E471B8">
        <w:rPr>
          <w:rFonts w:ascii="Times New Roman" w:hAnsi="Times New Roman" w:cs="Times New Roman"/>
          <w:i/>
          <w:sz w:val="24"/>
        </w:rPr>
        <w:t>ODIn</w:t>
      </w:r>
      <w:proofErr w:type="spellEnd"/>
      <w:r w:rsidRPr="00E471B8">
        <w:rPr>
          <w:rFonts w:ascii="Times New Roman" w:hAnsi="Times New Roman" w:cs="Times New Roman"/>
          <w:i/>
          <w:sz w:val="24"/>
        </w:rPr>
        <w:t xml:space="preserve"> system.  Interface components are placed on the exterior hinged lid of the box and allow users to select system functions for experimental operation or debug mode, tube rack LCD output, sampling interval time, and start/pause of system.  Tube racks are connected individually by serial cables and lifting linear actuator by a 4-pin LEMO connector.</w:t>
      </w:r>
    </w:p>
    <w:p w14:paraId="6E8A2086" w14:textId="77777777" w:rsidR="00C256E0" w:rsidRDefault="00C256E0" w:rsidP="008807A1">
      <w:pPr>
        <w:pStyle w:val="Normal1"/>
        <w:spacing w:line="480" w:lineRule="auto"/>
        <w:rPr>
          <w:rFonts w:ascii="Times" w:hAnsi="Times"/>
          <w:b/>
          <w:sz w:val="28"/>
          <w:szCs w:val="28"/>
        </w:rPr>
      </w:pPr>
    </w:p>
    <w:p w14:paraId="6D753791" w14:textId="77777777" w:rsidR="008807A1" w:rsidRPr="008807A1" w:rsidRDefault="008807A1" w:rsidP="008807A1">
      <w:pPr>
        <w:pStyle w:val="Normal1"/>
        <w:spacing w:line="480" w:lineRule="auto"/>
        <w:rPr>
          <w:rFonts w:ascii="Times" w:hAnsi="Times"/>
          <w:b/>
          <w:sz w:val="28"/>
          <w:szCs w:val="28"/>
        </w:rPr>
      </w:pPr>
      <w:r w:rsidRPr="008807A1">
        <w:rPr>
          <w:rFonts w:ascii="Times" w:hAnsi="Times"/>
          <w:b/>
          <w:sz w:val="28"/>
          <w:szCs w:val="28"/>
        </w:rPr>
        <w:t>References</w:t>
      </w:r>
      <w:bookmarkStart w:id="29" w:name="h.gjdgxs" w:colFirst="0" w:colLast="0"/>
      <w:bookmarkEnd w:id="29"/>
    </w:p>
    <w:p w14:paraId="44E197D5" w14:textId="77777777" w:rsidR="008807A1" w:rsidRPr="004D1171" w:rsidRDefault="008807A1" w:rsidP="00A8322D">
      <w:pPr>
        <w:ind w:left="720" w:hanging="720"/>
        <w:rPr>
          <w:rFonts w:ascii="Times New Roman" w:hAnsi="Times New Roman" w:cs="Times New Roman"/>
          <w:noProof/>
          <w:sz w:val="24"/>
        </w:rPr>
      </w:pPr>
      <w:r w:rsidRPr="004D1171">
        <w:rPr>
          <w:rFonts w:ascii="Times New Roman" w:hAnsi="Times New Roman" w:cs="Times New Roman"/>
          <w:sz w:val="24"/>
        </w:rPr>
        <w:fldChar w:fldCharType="begin"/>
      </w:r>
      <w:r w:rsidRPr="004D1171">
        <w:rPr>
          <w:rFonts w:ascii="Times New Roman" w:hAnsi="Times New Roman" w:cs="Times New Roman"/>
          <w:sz w:val="24"/>
        </w:rPr>
        <w:instrText xml:space="preserve"> ADDIN EN.REFLIST </w:instrText>
      </w:r>
      <w:r w:rsidRPr="004D1171">
        <w:rPr>
          <w:rFonts w:ascii="Times New Roman" w:hAnsi="Times New Roman" w:cs="Times New Roman"/>
          <w:sz w:val="24"/>
        </w:rPr>
        <w:fldChar w:fldCharType="separate"/>
      </w:r>
      <w:r w:rsidRPr="004D1171">
        <w:rPr>
          <w:rFonts w:ascii="Times New Roman" w:hAnsi="Times New Roman" w:cs="Times New Roman"/>
          <w:noProof/>
          <w:sz w:val="24"/>
        </w:rPr>
        <w:t>1.</w:t>
      </w:r>
      <w:r w:rsidRPr="004D1171">
        <w:rPr>
          <w:rFonts w:ascii="Times New Roman" w:hAnsi="Times New Roman" w:cs="Times New Roman"/>
          <w:noProof/>
          <w:sz w:val="24"/>
        </w:rPr>
        <w:tab/>
        <w:t>Lim, S., S. Stolyar, and K. Hillesland, Culturing Anaerobes to Use as a Model System for Studying the Evolution of Syntrophic Mutualism, in Engineering and Analyzing Multicellular Systems: Methods and Protocols, L. Sun and W. Shou, Editors. 2014, Springer New York: New York, NY. p. 103-115.</w:t>
      </w:r>
    </w:p>
    <w:p w14:paraId="1D8A9E6C" w14:textId="77777777" w:rsidR="008807A1" w:rsidRPr="004D1171" w:rsidRDefault="008807A1" w:rsidP="00A8322D">
      <w:pPr>
        <w:ind w:left="720" w:hanging="720"/>
        <w:rPr>
          <w:rFonts w:ascii="Times New Roman" w:hAnsi="Times New Roman" w:cs="Times New Roman"/>
          <w:noProof/>
          <w:sz w:val="24"/>
        </w:rPr>
      </w:pPr>
      <w:r w:rsidRPr="004D1171">
        <w:rPr>
          <w:rFonts w:ascii="Times New Roman" w:hAnsi="Times New Roman" w:cs="Times New Roman"/>
          <w:noProof/>
          <w:sz w:val="24"/>
        </w:rPr>
        <w:t>2.</w:t>
      </w:r>
      <w:r w:rsidRPr="004D1171">
        <w:rPr>
          <w:rFonts w:ascii="Times New Roman" w:hAnsi="Times New Roman" w:cs="Times New Roman"/>
          <w:noProof/>
          <w:sz w:val="24"/>
        </w:rPr>
        <w:tab/>
        <w:t xml:space="preserve">Hillesland, K.L., et al., Erosion of functional independence early in the evolution of a microbial mutualism. Proceedings of the National Academy of Sciences, 2014. </w:t>
      </w:r>
      <w:r w:rsidRPr="004D1171">
        <w:rPr>
          <w:rFonts w:ascii="Times New Roman" w:hAnsi="Times New Roman" w:cs="Times New Roman"/>
          <w:b/>
          <w:noProof/>
          <w:sz w:val="24"/>
        </w:rPr>
        <w:t>111</w:t>
      </w:r>
      <w:r w:rsidRPr="004D1171">
        <w:rPr>
          <w:rFonts w:ascii="Times New Roman" w:hAnsi="Times New Roman" w:cs="Times New Roman"/>
          <w:noProof/>
          <w:sz w:val="24"/>
        </w:rPr>
        <w:t>(41): p. 14822-14827.</w:t>
      </w:r>
    </w:p>
    <w:p w14:paraId="69EC591E" w14:textId="77777777" w:rsidR="008807A1" w:rsidRPr="004D1171" w:rsidRDefault="008807A1" w:rsidP="00371F02">
      <w:pPr>
        <w:ind w:left="720" w:hanging="720"/>
        <w:rPr>
          <w:rFonts w:ascii="Times New Roman" w:hAnsi="Times New Roman" w:cs="Times New Roman"/>
          <w:noProof/>
          <w:sz w:val="24"/>
        </w:rPr>
      </w:pPr>
      <w:r w:rsidRPr="004D1171">
        <w:rPr>
          <w:rFonts w:ascii="Times New Roman" w:hAnsi="Times New Roman" w:cs="Times New Roman"/>
          <w:noProof/>
          <w:sz w:val="24"/>
        </w:rPr>
        <w:t>3.</w:t>
      </w:r>
      <w:r w:rsidRPr="004D1171">
        <w:rPr>
          <w:rFonts w:ascii="Times New Roman" w:hAnsi="Times New Roman" w:cs="Times New Roman"/>
          <w:noProof/>
          <w:sz w:val="24"/>
        </w:rPr>
        <w:tab/>
        <w:t xml:space="preserve">Kahm, M., et al., grofit: Fitting Biological Growth Curves with R. 2010, 2010. </w:t>
      </w:r>
      <w:r w:rsidRPr="004D1171">
        <w:rPr>
          <w:rFonts w:ascii="Times New Roman" w:hAnsi="Times New Roman" w:cs="Times New Roman"/>
          <w:b/>
          <w:noProof/>
          <w:sz w:val="24"/>
        </w:rPr>
        <w:t>33</w:t>
      </w:r>
      <w:r w:rsidRPr="004D1171">
        <w:rPr>
          <w:rFonts w:ascii="Times New Roman" w:hAnsi="Times New Roman" w:cs="Times New Roman"/>
          <w:noProof/>
          <w:sz w:val="24"/>
        </w:rPr>
        <w:t>(7): p. 21.</w:t>
      </w:r>
    </w:p>
    <w:p w14:paraId="16A05BB0" w14:textId="77777777" w:rsidR="00FB737C" w:rsidRPr="004D1171" w:rsidRDefault="008807A1" w:rsidP="00371F02">
      <w:pPr>
        <w:ind w:left="720" w:hanging="720"/>
        <w:rPr>
          <w:rFonts w:ascii="Times New Roman" w:hAnsi="Times New Roman" w:cs="Times New Roman"/>
          <w:noProof/>
          <w:sz w:val="24"/>
        </w:rPr>
      </w:pPr>
      <w:r w:rsidRPr="004D1171">
        <w:rPr>
          <w:rFonts w:ascii="Times New Roman" w:hAnsi="Times New Roman" w:cs="Times New Roman"/>
          <w:noProof/>
          <w:sz w:val="24"/>
        </w:rPr>
        <w:t>4.</w:t>
      </w:r>
      <w:r w:rsidRPr="004D1171">
        <w:rPr>
          <w:rFonts w:ascii="Times New Roman" w:hAnsi="Times New Roman" w:cs="Times New Roman"/>
          <w:noProof/>
          <w:sz w:val="24"/>
        </w:rPr>
        <w:tab/>
        <w:t xml:space="preserve">Wickham, H., ggplot2: Elegant Graphics for Data Analysis. 2009, New York: Springer-Verlag </w:t>
      </w:r>
    </w:p>
    <w:p w14:paraId="646D3FF4" w14:textId="20EA3F7D" w:rsidR="006328DA" w:rsidRPr="004D1171" w:rsidRDefault="008E29FA" w:rsidP="00A8322D">
      <w:pPr>
        <w:ind w:left="720" w:hanging="720"/>
        <w:rPr>
          <w:rFonts w:ascii="Times New Roman" w:hAnsi="Times New Roman" w:cs="Times New Roman"/>
          <w:noProof/>
          <w:sz w:val="24"/>
        </w:rPr>
      </w:pPr>
      <w:r w:rsidRPr="004D1171">
        <w:rPr>
          <w:rFonts w:ascii="Times New Roman" w:hAnsi="Times New Roman" w:cs="Times New Roman"/>
          <w:noProof/>
          <w:sz w:val="24"/>
        </w:rPr>
        <w:lastRenderedPageBreak/>
        <w:t>5.</w:t>
      </w:r>
      <w:r w:rsidRPr="004D1171">
        <w:rPr>
          <w:rFonts w:ascii="Times New Roman" w:hAnsi="Times New Roman" w:cs="Times New Roman"/>
          <w:noProof/>
          <w:sz w:val="24"/>
        </w:rPr>
        <w:tab/>
        <w:t>Balch WE, Wolfe RS. New approach to the cultivation of methanogenic bacteria: 2-mercaptoethanesulfonic acid (HS-CoM)-dependent growth of Methanobacterium ruminantium in a pressureized atmosphere. Applied and Environmental Microbiology. 1976;32(6):781-791.</w:t>
      </w:r>
    </w:p>
    <w:p w14:paraId="586527D3" w14:textId="57149A86" w:rsidR="006328DA" w:rsidRPr="004D1171" w:rsidRDefault="006328DA" w:rsidP="00A8322D">
      <w:pPr>
        <w:ind w:left="720" w:hanging="720"/>
        <w:rPr>
          <w:rFonts w:ascii="Times New Roman" w:hAnsi="Times New Roman" w:cs="Times New Roman"/>
          <w:noProof/>
          <w:sz w:val="24"/>
        </w:rPr>
      </w:pPr>
      <w:r w:rsidRPr="004D1171">
        <w:rPr>
          <w:rFonts w:ascii="Times New Roman" w:hAnsi="Times New Roman" w:cs="Times New Roman"/>
          <w:noProof/>
          <w:sz w:val="24"/>
        </w:rPr>
        <w:t>6.</w:t>
      </w:r>
      <w:r w:rsidRPr="004D1171">
        <w:rPr>
          <w:rFonts w:ascii="Times New Roman" w:hAnsi="Times New Roman" w:cs="Times New Roman"/>
          <w:noProof/>
          <w:sz w:val="24"/>
        </w:rPr>
        <w:tab/>
        <w:t>Hillesland, K. L., &amp; Stahl, D. A. (2010). Rapid evolution of stability and productivity at the origin of a microbial mutualism.</w:t>
      </w:r>
      <w:r w:rsidR="000476BF" w:rsidRPr="004D1171">
        <w:rPr>
          <w:rFonts w:ascii="Times New Roman" w:hAnsi="Times New Roman" w:cs="Times New Roman"/>
          <w:noProof/>
          <w:sz w:val="24"/>
        </w:rPr>
        <w:t xml:space="preserve"> </w:t>
      </w:r>
      <w:r w:rsidRPr="004D1171">
        <w:rPr>
          <w:rFonts w:ascii="Times New Roman" w:hAnsi="Times New Roman" w:cs="Times New Roman"/>
          <w:noProof/>
          <w:sz w:val="24"/>
        </w:rPr>
        <w:t>Proceedings of the National Academy of Sciences,107(5), 2124-2129.</w:t>
      </w:r>
    </w:p>
    <w:p w14:paraId="7B2B2FD5" w14:textId="75A910F7" w:rsidR="00BE7774" w:rsidRPr="004D1171" w:rsidRDefault="00BE7774" w:rsidP="00A8322D">
      <w:pPr>
        <w:ind w:left="720" w:hanging="720"/>
        <w:rPr>
          <w:rFonts w:ascii="Times New Roman" w:hAnsi="Times New Roman" w:cs="Times New Roman"/>
          <w:noProof/>
          <w:sz w:val="24"/>
        </w:rPr>
      </w:pPr>
      <w:r w:rsidRPr="004D1171">
        <w:rPr>
          <w:rFonts w:ascii="Times New Roman" w:hAnsi="Times New Roman" w:cs="Times New Roman"/>
          <w:noProof/>
          <w:sz w:val="24"/>
        </w:rPr>
        <w:t>7.</w:t>
      </w:r>
      <w:r w:rsidRPr="004D1171">
        <w:rPr>
          <w:rFonts w:ascii="Times New Roman" w:hAnsi="Times New Roman" w:cs="Times New Roman"/>
          <w:noProof/>
          <w:sz w:val="24"/>
        </w:rPr>
        <w:tab/>
        <w:t>Hillesland, K. L., Lim, S., Flowers, J. J., Turkarslan, S., Pinel, N., Zane, G. M.,  Stahl, D. A. (2014). Erosion of functional independence early in the evolution of a microbial mutualism. Proceedings of the National Academy of Sciences, 111(41), 14822-14827.</w:t>
      </w:r>
    </w:p>
    <w:p w14:paraId="6F6D1954" w14:textId="019F4B33" w:rsidR="004E47E9" w:rsidRPr="004D1171" w:rsidRDefault="008807A1" w:rsidP="004D1171">
      <w:pPr>
        <w:ind w:left="720" w:hanging="720"/>
        <w:rPr>
          <w:rFonts w:ascii="Times New Roman" w:hAnsi="Times New Roman" w:cs="Times New Roman"/>
          <w:noProof/>
          <w:sz w:val="24"/>
        </w:rPr>
      </w:pPr>
      <w:r w:rsidRPr="004D1171">
        <w:rPr>
          <w:rFonts w:ascii="Times New Roman" w:hAnsi="Times New Roman" w:cs="Times New Roman"/>
          <w:sz w:val="24"/>
        </w:rPr>
        <w:fldChar w:fldCharType="end"/>
      </w:r>
      <w:r w:rsidR="003C04D4" w:rsidRPr="004D1171">
        <w:rPr>
          <w:rFonts w:ascii="Times New Roman" w:hAnsi="Times New Roman" w:cs="Times New Roman"/>
          <w:noProof/>
          <w:sz w:val="24"/>
        </w:rPr>
        <w:t>8</w:t>
      </w:r>
      <w:r w:rsidR="004E47E9" w:rsidRPr="004D1171">
        <w:rPr>
          <w:rFonts w:ascii="Times New Roman" w:hAnsi="Times New Roman" w:cs="Times New Roman"/>
          <w:noProof/>
          <w:sz w:val="24"/>
        </w:rPr>
        <w:t>.</w:t>
      </w:r>
      <w:r w:rsidR="004E47E9" w:rsidRPr="004D1171">
        <w:rPr>
          <w:rFonts w:ascii="Times New Roman" w:hAnsi="Times New Roman" w:cs="Times New Roman"/>
          <w:noProof/>
          <w:sz w:val="24"/>
        </w:rPr>
        <w:tab/>
        <w:t>Takahashi, C. N., Miller, A. W., Ekness, F., Dunham, M. J., &amp; Klavins, E. (2015). A Low Cost, Customizable Turbidostat for Use in Synthetic Circuit Characterization.ACS Synthetic Biology,4(1), 32-38.</w:t>
      </w:r>
    </w:p>
    <w:p w14:paraId="5DCDBB25" w14:textId="160E97D5" w:rsidR="00421DF9" w:rsidRDefault="00421DF9" w:rsidP="008807A1">
      <w:pPr>
        <w:pStyle w:val="Normal1"/>
        <w:spacing w:line="480" w:lineRule="auto"/>
        <w:rPr>
          <w:rFonts w:ascii="Times" w:eastAsia="Times New Roman" w:hAnsi="Times" w:cs="Times New Roman"/>
          <w:b/>
          <w:i/>
          <w:sz w:val="28"/>
          <w:szCs w:val="28"/>
        </w:rPr>
      </w:pPr>
    </w:p>
    <w:p w14:paraId="4A41811B" w14:textId="77777777" w:rsidR="00464748" w:rsidRPr="001F6F0C" w:rsidRDefault="001C6ED2" w:rsidP="006A5BA7">
      <w:pPr>
        <w:pStyle w:val="Normal1"/>
        <w:spacing w:line="360" w:lineRule="auto"/>
        <w:rPr>
          <w:rFonts w:ascii="Times" w:hAnsi="Times"/>
          <w:sz w:val="28"/>
          <w:szCs w:val="28"/>
        </w:rPr>
      </w:pPr>
      <w:r w:rsidRPr="001F6F0C">
        <w:rPr>
          <w:rFonts w:ascii="Times" w:eastAsia="Times New Roman" w:hAnsi="Times" w:cs="Times New Roman"/>
          <w:b/>
          <w:i/>
          <w:sz w:val="28"/>
          <w:szCs w:val="28"/>
        </w:rPr>
        <w:t>Supplementary information</w:t>
      </w:r>
    </w:p>
    <w:p w14:paraId="64672E0D" w14:textId="53E0442B" w:rsidR="00464748" w:rsidRPr="00A9228B" w:rsidRDefault="001C6ED2" w:rsidP="006A5BA7">
      <w:pPr>
        <w:pStyle w:val="Normal1"/>
        <w:spacing w:line="360" w:lineRule="auto"/>
        <w:rPr>
          <w:rFonts w:ascii="Times" w:hAnsi="Times"/>
        </w:rPr>
      </w:pPr>
      <w:bookmarkStart w:id="30" w:name="h.urauqyrw8h0x" w:colFirst="0" w:colLast="0"/>
      <w:bookmarkEnd w:id="30"/>
      <w:r w:rsidRPr="00A9228B">
        <w:rPr>
          <w:rFonts w:ascii="Times" w:eastAsia="Times New Roman" w:hAnsi="Times" w:cs="Times New Roman"/>
          <w:b/>
          <w:sz w:val="24"/>
          <w:szCs w:val="24"/>
        </w:rPr>
        <w:t>Sensor Circuit Design</w:t>
      </w:r>
      <w:r w:rsidR="008766C0">
        <w:rPr>
          <w:rFonts w:ascii="Times" w:eastAsia="Times New Roman" w:hAnsi="Times" w:cs="Times New Roman"/>
          <w:b/>
          <w:sz w:val="24"/>
          <w:szCs w:val="24"/>
        </w:rPr>
        <w:t>.</w:t>
      </w:r>
      <w:r w:rsidRPr="00A9228B">
        <w:rPr>
          <w:rFonts w:ascii="Times" w:eastAsia="Times New Roman" w:hAnsi="Times" w:cs="Times New Roman"/>
          <w:sz w:val="24"/>
          <w:szCs w:val="24"/>
        </w:rPr>
        <w:t xml:space="preserve"> </w:t>
      </w:r>
      <w:r w:rsidR="008766C0">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 sensor is comprised of a snap-in mount 880-nm light emitting diode (LED) and a paired phototransistor.  </w:t>
      </w:r>
      <w:r w:rsidR="00496C29">
        <w:rPr>
          <w:rFonts w:ascii="Times" w:eastAsia="Times New Roman" w:hAnsi="Times" w:cs="Times New Roman"/>
          <w:sz w:val="24"/>
          <w:szCs w:val="24"/>
        </w:rPr>
        <w:t>Each</w:t>
      </w:r>
      <w:r w:rsidR="00496C29"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sensor produces a beam across the diameter of the Balch tube having a path length of 18-mm</w:t>
      </w:r>
      <w:r w:rsidR="00F861AA">
        <w:rPr>
          <w:rFonts w:ascii="Times" w:eastAsia="Times New Roman" w:hAnsi="Times" w:cs="Times New Roman"/>
          <w:sz w:val="24"/>
          <w:szCs w:val="24"/>
        </w:rPr>
        <w:t xml:space="preserve"> </w:t>
      </w:r>
      <w:r w:rsidR="00496C29">
        <w:rPr>
          <w:rFonts w:ascii="Times" w:eastAsia="Times New Roman" w:hAnsi="Times" w:cs="Times New Roman"/>
          <w:sz w:val="24"/>
          <w:szCs w:val="24"/>
        </w:rPr>
        <w:t>and</w:t>
      </w:r>
      <w:r w:rsidRPr="00A9228B">
        <w:rPr>
          <w:rFonts w:ascii="Times" w:eastAsia="Times New Roman" w:hAnsi="Times" w:cs="Times New Roman"/>
          <w:sz w:val="24"/>
          <w:szCs w:val="24"/>
        </w:rPr>
        <w:t xml:space="preserve"> operates </w:t>
      </w:r>
      <w:r w:rsidR="00496C29">
        <w:rPr>
          <w:rFonts w:ascii="Times" w:eastAsia="Times New Roman" w:hAnsi="Times" w:cs="Times New Roman"/>
          <w:sz w:val="24"/>
          <w:szCs w:val="24"/>
        </w:rPr>
        <w:t>recording</w:t>
      </w:r>
      <w:r w:rsidRPr="00A9228B">
        <w:rPr>
          <w:rFonts w:ascii="Times" w:eastAsia="Times New Roman" w:hAnsi="Times" w:cs="Times New Roman"/>
          <w:sz w:val="24"/>
          <w:szCs w:val="24"/>
        </w:rPr>
        <w:t xml:space="preserve"> the gradual signal </w:t>
      </w:r>
      <w:r w:rsidR="008766C0">
        <w:rPr>
          <w:rFonts w:ascii="Times" w:eastAsia="Times New Roman" w:hAnsi="Times" w:cs="Times New Roman"/>
          <w:sz w:val="24"/>
          <w:szCs w:val="24"/>
        </w:rPr>
        <w:t xml:space="preserve">attenuation </w:t>
      </w:r>
      <w:r w:rsidRPr="00A9228B">
        <w:rPr>
          <w:rFonts w:ascii="Times" w:eastAsia="Times New Roman" w:hAnsi="Times" w:cs="Times New Roman"/>
          <w:sz w:val="24"/>
          <w:szCs w:val="24"/>
        </w:rPr>
        <w:t xml:space="preserve">resulting from </w:t>
      </w:r>
      <w:r w:rsidR="008766C0">
        <w:rPr>
          <w:rFonts w:ascii="Times" w:eastAsia="Times New Roman" w:hAnsi="Times" w:cs="Times New Roman"/>
          <w:sz w:val="24"/>
          <w:szCs w:val="24"/>
        </w:rPr>
        <w:t>growth in</w:t>
      </w:r>
      <w:r w:rsidRPr="00A9228B">
        <w:rPr>
          <w:rFonts w:ascii="Times" w:eastAsia="Times New Roman" w:hAnsi="Times" w:cs="Times New Roman"/>
          <w:sz w:val="24"/>
          <w:szCs w:val="24"/>
        </w:rPr>
        <w:t xml:space="preserve"> the culture tube.  This circuit design produces a very low frequency signal</w:t>
      </w:r>
      <w:r w:rsidR="008766C0">
        <w:rPr>
          <w:rFonts w:ascii="Times" w:eastAsia="Times New Roman" w:hAnsi="Times" w:cs="Times New Roman"/>
          <w:sz w:val="24"/>
          <w:szCs w:val="24"/>
        </w:rPr>
        <w:t>,</w:t>
      </w:r>
      <w:r w:rsidRPr="00A9228B">
        <w:rPr>
          <w:rFonts w:ascii="Times" w:eastAsia="Times New Roman" w:hAnsi="Times" w:cs="Times New Roman"/>
          <w:sz w:val="24"/>
          <w:szCs w:val="24"/>
        </w:rPr>
        <w:t xml:space="preserve"> necessitating direct current amplitude sensing to fully characterize the growth kin</w:t>
      </w:r>
      <w:r w:rsidR="008766C0">
        <w:rPr>
          <w:rFonts w:ascii="Times" w:eastAsia="Times New Roman" w:hAnsi="Times" w:cs="Times New Roman"/>
          <w:sz w:val="24"/>
          <w:szCs w:val="24"/>
        </w:rPr>
        <w:t>etics of the cultures.   A four-</w:t>
      </w:r>
      <w:r w:rsidRPr="00A9228B">
        <w:rPr>
          <w:rFonts w:ascii="Times" w:eastAsia="Times New Roman" w:hAnsi="Times" w:cs="Times New Roman"/>
          <w:sz w:val="24"/>
          <w:szCs w:val="24"/>
        </w:rPr>
        <w:t>section amplifier bias circuit</w:t>
      </w:r>
      <w:r w:rsidR="00496C29">
        <w:rPr>
          <w:rFonts w:ascii="Times" w:eastAsia="Times New Roman" w:hAnsi="Times" w:cs="Times New Roman"/>
          <w:sz w:val="24"/>
          <w:szCs w:val="24"/>
        </w:rPr>
        <w:t xml:space="preserve"> (Figure S1)</w:t>
      </w:r>
      <w:r w:rsidRPr="00A9228B">
        <w:rPr>
          <w:rFonts w:ascii="Times" w:eastAsia="Times New Roman" w:hAnsi="Times" w:cs="Times New Roman"/>
          <w:sz w:val="24"/>
          <w:szCs w:val="24"/>
        </w:rPr>
        <w:t xml:space="preserve"> was designed to achieve the signal production.  One section of this circuit uses a 2.501 V power supply to deliver a constant 833.67 </w:t>
      </w:r>
      <w:proofErr w:type="spellStart"/>
      <w:r w:rsidRPr="00A9228B">
        <w:rPr>
          <w:rFonts w:ascii="Times" w:eastAsia="Times New Roman" w:hAnsi="Times" w:cs="Times New Roman"/>
          <w:sz w:val="24"/>
          <w:szCs w:val="24"/>
        </w:rPr>
        <w:t>μA</w:t>
      </w:r>
      <w:proofErr w:type="spellEnd"/>
      <w:r w:rsidRPr="00A9228B">
        <w:rPr>
          <w:rFonts w:ascii="Times" w:eastAsia="Times New Roman" w:hAnsi="Times" w:cs="Times New Roman"/>
          <w:sz w:val="24"/>
          <w:szCs w:val="24"/>
        </w:rPr>
        <w:t xml:space="preserve"> to the LED.  This constant current supply to the emitter </w:t>
      </w:r>
      <w:r w:rsidR="007B22E9">
        <w:rPr>
          <w:rFonts w:ascii="Times" w:eastAsia="Times New Roman" w:hAnsi="Times" w:cs="Times New Roman"/>
          <w:sz w:val="24"/>
          <w:szCs w:val="24"/>
        </w:rPr>
        <w:t>provides</w:t>
      </w:r>
      <w:r w:rsidRPr="00A9228B">
        <w:rPr>
          <w:rFonts w:ascii="Times" w:eastAsia="Times New Roman" w:hAnsi="Times" w:cs="Times New Roman"/>
          <w:sz w:val="24"/>
          <w:szCs w:val="24"/>
        </w:rPr>
        <w:t xml:space="preserve"> constant light output throughout the experiment.  As photons from the emitter strike the phototransistor sensor, a small current is generated.  Each LED/phototransistor pair used in the device was characterized and selected so that </w:t>
      </w:r>
      <w:r w:rsidR="007B22E9" w:rsidRPr="00A9228B">
        <w:rPr>
          <w:rFonts w:ascii="Times" w:eastAsia="Times New Roman" w:hAnsi="Times" w:cs="Times New Roman"/>
          <w:sz w:val="24"/>
          <w:szCs w:val="24"/>
        </w:rPr>
        <w:t xml:space="preserve">no more than 2.48 mA of current </w:t>
      </w:r>
      <w:r w:rsidR="007B22E9">
        <w:rPr>
          <w:rFonts w:ascii="Times" w:eastAsia="Times New Roman" w:hAnsi="Times" w:cs="Times New Roman"/>
          <w:sz w:val="24"/>
          <w:szCs w:val="24"/>
        </w:rPr>
        <w:t xml:space="preserve">was generated for a tube of </w:t>
      </w:r>
      <w:proofErr w:type="spellStart"/>
      <w:r w:rsidR="007B22E9">
        <w:rPr>
          <w:rFonts w:ascii="Times" w:eastAsia="Times New Roman" w:hAnsi="Times" w:cs="Times New Roman"/>
          <w:sz w:val="24"/>
          <w:szCs w:val="24"/>
        </w:rPr>
        <w:t>uninoculated</w:t>
      </w:r>
      <w:proofErr w:type="spellEnd"/>
      <w:r w:rsidR="007B22E9">
        <w:rPr>
          <w:rFonts w:ascii="Times" w:eastAsia="Times New Roman" w:hAnsi="Times" w:cs="Times New Roman"/>
          <w:sz w:val="24"/>
          <w:szCs w:val="24"/>
        </w:rPr>
        <w:t xml:space="preserve"> medium and at </w:t>
      </w:r>
      <w:r w:rsidR="00496C29">
        <w:rPr>
          <w:rFonts w:ascii="Times" w:eastAsia="Times New Roman" w:hAnsi="Times" w:cs="Times New Roman"/>
          <w:sz w:val="24"/>
          <w:szCs w:val="24"/>
        </w:rPr>
        <w:t>least</w:t>
      </w:r>
      <w:r w:rsidR="007B22E9" w:rsidRPr="00A9228B">
        <w:rPr>
          <w:rFonts w:ascii="Times" w:eastAsia="Times New Roman" w:hAnsi="Times" w:cs="Times New Roman"/>
          <w:sz w:val="24"/>
          <w:szCs w:val="24"/>
        </w:rPr>
        <w:t xml:space="preserve"> 0.54 mA </w:t>
      </w:r>
      <w:r w:rsidR="007B22E9">
        <w:rPr>
          <w:rFonts w:ascii="Times" w:eastAsia="Times New Roman" w:hAnsi="Times" w:cs="Times New Roman"/>
          <w:sz w:val="24"/>
          <w:szCs w:val="24"/>
        </w:rPr>
        <w:t>for</w:t>
      </w:r>
      <w:r w:rsidRPr="00A9228B">
        <w:rPr>
          <w:rFonts w:ascii="Times" w:eastAsia="Times New Roman" w:hAnsi="Times" w:cs="Times New Roman"/>
          <w:sz w:val="24"/>
          <w:szCs w:val="24"/>
        </w:rPr>
        <w:t xml:space="preserve"> a culture </w:t>
      </w:r>
      <w:r w:rsidR="007B22E9">
        <w:rPr>
          <w:rFonts w:ascii="Times" w:eastAsia="Times New Roman" w:hAnsi="Times" w:cs="Times New Roman"/>
          <w:sz w:val="24"/>
          <w:szCs w:val="24"/>
        </w:rPr>
        <w:t>of</w:t>
      </w:r>
      <w:r w:rsidRPr="00A9228B">
        <w:rPr>
          <w:rFonts w:ascii="Times" w:eastAsia="Times New Roman" w:hAnsi="Times" w:cs="Times New Roman"/>
          <w:sz w:val="24"/>
          <w:szCs w:val="24"/>
        </w:rPr>
        <w:t xml:space="preserve"> 1.350</w:t>
      </w:r>
      <w:r w:rsidR="007B22E9" w:rsidRPr="007B22E9">
        <w:rPr>
          <w:rFonts w:ascii="Times" w:eastAsia="Times New Roman" w:hAnsi="Times" w:cs="Times New Roman"/>
          <w:sz w:val="24"/>
          <w:szCs w:val="24"/>
        </w:rPr>
        <w:t xml:space="preserve"> </w:t>
      </w:r>
      <w:r w:rsidR="007B22E9" w:rsidRPr="00A9228B">
        <w:rPr>
          <w:rFonts w:ascii="Times" w:eastAsia="Times New Roman" w:hAnsi="Times" w:cs="Times New Roman"/>
          <w:sz w:val="24"/>
          <w:szCs w:val="24"/>
        </w:rPr>
        <w:t>OD</w:t>
      </w:r>
      <w:r w:rsidR="007B22E9" w:rsidRPr="00A9228B">
        <w:rPr>
          <w:rFonts w:ascii="Times" w:eastAsia="Times New Roman" w:hAnsi="Times" w:cs="Times New Roman"/>
          <w:sz w:val="24"/>
          <w:szCs w:val="24"/>
          <w:vertAlign w:val="subscript"/>
        </w:rPr>
        <w:t>600</w:t>
      </w:r>
      <w:r w:rsidR="007B22E9">
        <w:rPr>
          <w:rFonts w:ascii="Times" w:eastAsia="Times New Roman" w:hAnsi="Times" w:cs="Times New Roman"/>
          <w:sz w:val="24"/>
          <w:szCs w:val="24"/>
        </w:rPr>
        <w:t xml:space="preserve"> (the highest</w:t>
      </w:r>
      <w:r w:rsidRPr="00A9228B">
        <w:rPr>
          <w:rFonts w:ascii="Times" w:eastAsia="Times New Roman" w:hAnsi="Times" w:cs="Times New Roman"/>
          <w:sz w:val="24"/>
          <w:szCs w:val="24"/>
        </w:rPr>
        <w:t xml:space="preserve"> </w:t>
      </w:r>
      <w:r w:rsidR="007B22E9">
        <w:rPr>
          <w:rFonts w:ascii="Times" w:eastAsia="Times New Roman" w:hAnsi="Times" w:cs="Times New Roman"/>
          <w:sz w:val="24"/>
          <w:szCs w:val="24"/>
        </w:rPr>
        <w:t>possible density for the target experiments).   A</w:t>
      </w:r>
      <w:r w:rsidRPr="00A9228B">
        <w:rPr>
          <w:rFonts w:ascii="Times" w:eastAsia="Times New Roman" w:hAnsi="Times" w:cs="Times New Roman"/>
          <w:sz w:val="24"/>
          <w:szCs w:val="24"/>
        </w:rPr>
        <w:t xml:space="preserve"> transresistance amplifier </w:t>
      </w:r>
      <w:r w:rsidR="007B22E9">
        <w:rPr>
          <w:rFonts w:ascii="Times" w:eastAsia="Times New Roman" w:hAnsi="Times" w:cs="Times New Roman"/>
          <w:sz w:val="24"/>
          <w:szCs w:val="24"/>
        </w:rPr>
        <w:t>converts each</w:t>
      </w:r>
      <w:r w:rsidRPr="00A9228B">
        <w:rPr>
          <w:rFonts w:ascii="Times" w:eastAsia="Times New Roman" w:hAnsi="Times" w:cs="Times New Roman"/>
          <w:sz w:val="24"/>
          <w:szCs w:val="24"/>
        </w:rPr>
        <w:t xml:space="preserve"> 1 mA of current </w:t>
      </w:r>
      <w:r w:rsidR="007B22E9">
        <w:rPr>
          <w:rFonts w:ascii="Times" w:eastAsia="Times New Roman" w:hAnsi="Times" w:cs="Times New Roman"/>
          <w:sz w:val="24"/>
          <w:szCs w:val="24"/>
        </w:rPr>
        <w:t xml:space="preserve">input to a </w:t>
      </w:r>
      <w:r w:rsidR="007B22E9" w:rsidRPr="00A9228B">
        <w:rPr>
          <w:rFonts w:ascii="Times" w:eastAsia="Times New Roman" w:hAnsi="Times" w:cs="Times New Roman"/>
          <w:sz w:val="24"/>
          <w:szCs w:val="24"/>
        </w:rPr>
        <w:t xml:space="preserve">1 V + 2.501 V </w:t>
      </w:r>
      <w:r w:rsidR="007B22E9">
        <w:rPr>
          <w:rFonts w:ascii="Times" w:eastAsia="Times New Roman" w:hAnsi="Times" w:cs="Times New Roman"/>
          <w:sz w:val="24"/>
          <w:szCs w:val="24"/>
        </w:rPr>
        <w:t>output</w:t>
      </w:r>
      <w:r w:rsidRPr="00A9228B">
        <w:rPr>
          <w:rFonts w:ascii="Times" w:eastAsia="Times New Roman" w:hAnsi="Times" w:cs="Times New Roman"/>
          <w:sz w:val="24"/>
          <w:szCs w:val="24"/>
        </w:rPr>
        <w:t xml:space="preserve">. </w:t>
      </w:r>
      <w:r w:rsidR="007B22E9">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 </w:t>
      </w:r>
      <w:r w:rsidR="007B22E9">
        <w:rPr>
          <w:rFonts w:ascii="Times" w:eastAsia="Times New Roman" w:hAnsi="Times" w:cs="Times New Roman"/>
          <w:sz w:val="24"/>
          <w:szCs w:val="24"/>
        </w:rPr>
        <w:t xml:space="preserve">added </w:t>
      </w:r>
      <w:r w:rsidRPr="00A9228B">
        <w:rPr>
          <w:rFonts w:ascii="Times" w:eastAsia="Times New Roman" w:hAnsi="Times" w:cs="Times New Roman"/>
          <w:sz w:val="24"/>
          <w:szCs w:val="24"/>
        </w:rPr>
        <w:t>2.501 V is then immediately removed in the next step of the analog circuit as part of power supply isolation.  The signal at this s</w:t>
      </w:r>
      <w:r w:rsidR="007B22E9">
        <w:rPr>
          <w:rFonts w:ascii="Times" w:eastAsia="Times New Roman" w:hAnsi="Times" w:cs="Times New Roman"/>
          <w:sz w:val="24"/>
          <w:szCs w:val="24"/>
        </w:rPr>
        <w:t xml:space="preserve">tage of the analog </w:t>
      </w:r>
      <w:r w:rsidR="007B22E9">
        <w:rPr>
          <w:rFonts w:ascii="Times" w:eastAsia="Times New Roman" w:hAnsi="Times" w:cs="Times New Roman"/>
          <w:sz w:val="24"/>
          <w:szCs w:val="24"/>
        </w:rPr>
        <w:lastRenderedPageBreak/>
        <w:t xml:space="preserve">circuit is </w:t>
      </w:r>
      <w:r w:rsidRPr="00A9228B">
        <w:rPr>
          <w:rFonts w:ascii="Times" w:eastAsia="Times New Roman" w:hAnsi="Times" w:cs="Times New Roman"/>
          <w:sz w:val="24"/>
          <w:szCs w:val="24"/>
        </w:rPr>
        <w:t>1 V for every 1 mA generated in the phototransistor.</w:t>
      </w:r>
      <w:r w:rsidR="007B22E9">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It is then b</w:t>
      </w:r>
      <w:r w:rsidR="006710C0">
        <w:rPr>
          <w:rFonts w:ascii="Times" w:eastAsia="Times New Roman" w:hAnsi="Times" w:cs="Times New Roman"/>
          <w:sz w:val="24"/>
          <w:szCs w:val="24"/>
        </w:rPr>
        <w:t xml:space="preserve">oth amplified and shifted by an </w:t>
      </w:r>
      <w:r w:rsidRPr="00A9228B">
        <w:rPr>
          <w:rFonts w:ascii="Times" w:eastAsia="Times New Roman" w:hAnsi="Times" w:cs="Times New Roman"/>
          <w:sz w:val="24"/>
          <w:szCs w:val="24"/>
        </w:rPr>
        <w:t xml:space="preserve">amount calibrated to </w:t>
      </w:r>
      <w:r w:rsidR="006710C0">
        <w:rPr>
          <w:rFonts w:ascii="Times" w:eastAsia="Times New Roman" w:hAnsi="Times" w:cs="Times New Roman"/>
          <w:sz w:val="24"/>
          <w:szCs w:val="24"/>
        </w:rPr>
        <w:t>each</w:t>
      </w:r>
      <w:r w:rsidRPr="00A9228B">
        <w:rPr>
          <w:rFonts w:ascii="Times" w:eastAsia="Times New Roman" w:hAnsi="Times" w:cs="Times New Roman"/>
          <w:sz w:val="24"/>
          <w:szCs w:val="24"/>
        </w:rPr>
        <w:t xml:space="preserve"> sensor a</w:t>
      </w:r>
      <w:r w:rsidR="006710C0">
        <w:rPr>
          <w:rFonts w:ascii="Times" w:eastAsia="Times New Roman" w:hAnsi="Times" w:cs="Times New Roman"/>
          <w:sz w:val="24"/>
          <w:szCs w:val="24"/>
        </w:rPr>
        <w:t xml:space="preserve">t the start of each experiment, serving </w:t>
      </w:r>
      <w:r w:rsidR="006710C0" w:rsidRPr="00A9228B">
        <w:rPr>
          <w:rFonts w:ascii="Times" w:eastAsia="Times New Roman" w:hAnsi="Times" w:cs="Times New Roman"/>
          <w:sz w:val="24"/>
          <w:szCs w:val="24"/>
        </w:rPr>
        <w:t>to</w:t>
      </w:r>
      <w:r w:rsidR="006710C0">
        <w:rPr>
          <w:rFonts w:ascii="Times" w:eastAsia="Times New Roman" w:hAnsi="Times" w:cs="Times New Roman"/>
          <w:sz w:val="24"/>
          <w:szCs w:val="24"/>
        </w:rPr>
        <w:t xml:space="preserve"> maximize sensor resolution by generating a signal that</w:t>
      </w:r>
      <w:r w:rsidRPr="00A9228B">
        <w:rPr>
          <w:rFonts w:ascii="Times" w:eastAsia="Times New Roman" w:hAnsi="Times" w:cs="Times New Roman"/>
          <w:sz w:val="24"/>
          <w:szCs w:val="24"/>
        </w:rPr>
        <w:t xml:space="preserve"> better fit</w:t>
      </w:r>
      <w:r w:rsidR="006710C0">
        <w:rPr>
          <w:rFonts w:ascii="Times" w:eastAsia="Times New Roman" w:hAnsi="Times" w:cs="Times New Roman"/>
          <w:sz w:val="24"/>
          <w:szCs w:val="24"/>
        </w:rPr>
        <w:t>s</w:t>
      </w:r>
      <w:r w:rsidRPr="00A9228B">
        <w:rPr>
          <w:rFonts w:ascii="Times" w:eastAsia="Times New Roman" w:hAnsi="Times" w:cs="Times New Roman"/>
          <w:sz w:val="24"/>
          <w:szCs w:val="24"/>
        </w:rPr>
        <w:t xml:space="preserve"> the range of voltages read by the 16-bit 5 V ADC</w:t>
      </w:r>
      <w:r w:rsidR="006710C0">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Between the sensing circuit and the ADC is an eight channel multiplexer </w:t>
      </w:r>
      <w:r w:rsidR="004A3182">
        <w:rPr>
          <w:rFonts w:ascii="Times" w:eastAsia="Times New Roman" w:hAnsi="Times" w:cs="Times New Roman"/>
          <w:sz w:val="24"/>
          <w:szCs w:val="24"/>
        </w:rPr>
        <w:t xml:space="preserve">for </w:t>
      </w:r>
      <w:r w:rsidR="00496C29">
        <w:rPr>
          <w:rFonts w:ascii="Times" w:eastAsia="Times New Roman" w:hAnsi="Times" w:cs="Times New Roman"/>
          <w:sz w:val="24"/>
          <w:szCs w:val="24"/>
        </w:rPr>
        <w:t>selecting each of</w:t>
      </w:r>
      <w:r w:rsidR="00496C29" w:rsidRPr="00A9228B">
        <w:rPr>
          <w:rFonts w:ascii="Times" w:eastAsia="Times New Roman" w:hAnsi="Times" w:cs="Times New Roman"/>
          <w:sz w:val="24"/>
          <w:szCs w:val="24"/>
        </w:rPr>
        <w:t xml:space="preserve"> </w:t>
      </w:r>
      <w:r w:rsidR="004A3182">
        <w:rPr>
          <w:rFonts w:ascii="Times" w:eastAsia="Times New Roman" w:hAnsi="Times" w:cs="Times New Roman"/>
          <w:sz w:val="24"/>
          <w:szCs w:val="24"/>
        </w:rPr>
        <w:t>the eight</w:t>
      </w:r>
      <w:r w:rsidRPr="00A9228B">
        <w:rPr>
          <w:rFonts w:ascii="Times" w:eastAsia="Times New Roman" w:hAnsi="Times" w:cs="Times New Roman"/>
          <w:sz w:val="24"/>
          <w:szCs w:val="24"/>
        </w:rPr>
        <w:t xml:space="preserve"> </w:t>
      </w:r>
      <w:r w:rsidR="004A3182">
        <w:rPr>
          <w:rFonts w:ascii="Times" w:eastAsia="Times New Roman" w:hAnsi="Times" w:cs="Times New Roman"/>
          <w:sz w:val="24"/>
          <w:szCs w:val="24"/>
        </w:rPr>
        <w:t>cultures in each tube</w:t>
      </w:r>
      <w:r w:rsidR="00496C29">
        <w:rPr>
          <w:rFonts w:ascii="Times" w:eastAsia="Times New Roman" w:hAnsi="Times" w:cs="Times New Roman"/>
          <w:sz w:val="24"/>
          <w:szCs w:val="24"/>
        </w:rPr>
        <w:t xml:space="preserve"> rack</w:t>
      </w:r>
      <w:r w:rsidR="004A3182">
        <w:rPr>
          <w:rFonts w:ascii="Times" w:eastAsia="Times New Roman" w:hAnsi="Times" w:cs="Times New Roman"/>
          <w:sz w:val="24"/>
          <w:szCs w:val="24"/>
        </w:rPr>
        <w:t xml:space="preserve"> holder</w:t>
      </w:r>
      <w:r w:rsidR="00496C29">
        <w:rPr>
          <w:rFonts w:ascii="Times" w:eastAsia="Times New Roman" w:hAnsi="Times" w:cs="Times New Roman"/>
          <w:sz w:val="24"/>
          <w:szCs w:val="24"/>
        </w:rPr>
        <w:t xml:space="preserve"> for sampling</w:t>
      </w:r>
      <w:r w:rsidRPr="00A9228B">
        <w:rPr>
          <w:rFonts w:ascii="Times" w:eastAsia="Times New Roman" w:hAnsi="Times" w:cs="Times New Roman"/>
          <w:sz w:val="24"/>
          <w:szCs w:val="24"/>
        </w:rPr>
        <w:t>.</w:t>
      </w:r>
    </w:p>
    <w:p w14:paraId="655E9392" w14:textId="74005107" w:rsidR="00464748" w:rsidRPr="00A9228B" w:rsidRDefault="001C6ED2" w:rsidP="006A5BA7">
      <w:pPr>
        <w:pStyle w:val="Normal1"/>
        <w:spacing w:line="360" w:lineRule="auto"/>
        <w:rPr>
          <w:rFonts w:ascii="Times" w:hAnsi="Times"/>
        </w:rPr>
      </w:pPr>
      <w:r w:rsidRPr="00A9228B">
        <w:rPr>
          <w:rFonts w:ascii="Times" w:eastAsia="Times New Roman" w:hAnsi="Times" w:cs="Times New Roman"/>
          <w:b/>
          <w:sz w:val="24"/>
          <w:szCs w:val="24"/>
        </w:rPr>
        <w:t>Sensor Calibration</w:t>
      </w:r>
      <w:r w:rsidR="004A3182">
        <w:rPr>
          <w:rFonts w:ascii="Times" w:eastAsia="Times New Roman" w:hAnsi="Times" w:cs="Times New Roman"/>
          <w:b/>
          <w:sz w:val="24"/>
          <w:szCs w:val="24"/>
        </w:rPr>
        <w:t xml:space="preserve">. </w:t>
      </w:r>
      <w:r w:rsidRPr="00A9228B">
        <w:rPr>
          <w:rFonts w:ascii="Times" w:eastAsia="Times New Roman" w:hAnsi="Times" w:cs="Times New Roman"/>
          <w:sz w:val="24"/>
          <w:szCs w:val="24"/>
        </w:rPr>
        <w:t xml:space="preserve"> Upon system activation all 64 independent LED/phototransistor sensors are actively powered.  Prior to collecting experimental data all sensor emitters </w:t>
      </w:r>
      <w:r w:rsidR="006C09F9">
        <w:rPr>
          <w:rFonts w:ascii="Times" w:eastAsia="Times New Roman" w:hAnsi="Times" w:cs="Times New Roman"/>
          <w:sz w:val="24"/>
          <w:szCs w:val="24"/>
        </w:rPr>
        <w:t>must be</w:t>
      </w:r>
      <w:r w:rsidR="006C09F9"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allowed</w:t>
      </w:r>
      <w:r w:rsidR="006C09F9">
        <w:rPr>
          <w:rFonts w:ascii="Times" w:eastAsia="Times New Roman" w:hAnsi="Times" w:cs="Times New Roman"/>
          <w:sz w:val="24"/>
          <w:szCs w:val="24"/>
        </w:rPr>
        <w:t xml:space="preserve"> sufficient</w:t>
      </w:r>
      <w:r w:rsidRPr="00A9228B">
        <w:rPr>
          <w:rFonts w:ascii="Times" w:eastAsia="Times New Roman" w:hAnsi="Times" w:cs="Times New Roman"/>
          <w:sz w:val="24"/>
          <w:szCs w:val="24"/>
        </w:rPr>
        <w:t xml:space="preserve"> time to </w:t>
      </w:r>
      <w:r w:rsidR="006C09F9">
        <w:rPr>
          <w:rFonts w:ascii="Times" w:eastAsia="Times New Roman" w:hAnsi="Times" w:cs="Times New Roman"/>
          <w:sz w:val="24"/>
          <w:szCs w:val="24"/>
        </w:rPr>
        <w:t>reach</w:t>
      </w:r>
      <w:r w:rsidR="006C09F9"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a stable operating temperature </w:t>
      </w:r>
      <w:r w:rsidR="006C09F9">
        <w:rPr>
          <w:rFonts w:ascii="Times" w:eastAsia="Times New Roman" w:hAnsi="Times" w:cs="Times New Roman"/>
          <w:sz w:val="24"/>
          <w:szCs w:val="24"/>
        </w:rPr>
        <w:t xml:space="preserve">which is necessary for consistent </w:t>
      </w:r>
      <w:r w:rsidR="004A3182">
        <w:rPr>
          <w:rFonts w:ascii="Times" w:eastAsia="Times New Roman" w:hAnsi="Times" w:cs="Times New Roman"/>
          <w:sz w:val="24"/>
          <w:szCs w:val="24"/>
        </w:rPr>
        <w:t>light output</w:t>
      </w:r>
      <w:r w:rsidRPr="00A9228B">
        <w:rPr>
          <w:rFonts w:ascii="Times" w:eastAsia="Times New Roman" w:hAnsi="Times" w:cs="Times New Roman"/>
          <w:sz w:val="24"/>
          <w:szCs w:val="24"/>
        </w:rPr>
        <w:t>.</w:t>
      </w:r>
      <w:r w:rsidR="004A3182">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Balch tubes filled with inoculated batch cultures to be measured for optical density changes are secured into tube racks for the initial baseline measurement at the beginning of each experiment.  Each sensor is </w:t>
      </w:r>
      <w:r w:rsidR="00A4648F">
        <w:rPr>
          <w:rFonts w:ascii="Times" w:eastAsia="Times New Roman" w:hAnsi="Times" w:cs="Times New Roman"/>
          <w:sz w:val="24"/>
          <w:szCs w:val="24"/>
        </w:rPr>
        <w:t xml:space="preserve">independently </w:t>
      </w:r>
      <w:r w:rsidRPr="00A9228B">
        <w:rPr>
          <w:rFonts w:ascii="Times" w:eastAsia="Times New Roman" w:hAnsi="Times" w:cs="Times New Roman"/>
          <w:sz w:val="24"/>
          <w:szCs w:val="24"/>
        </w:rPr>
        <w:t xml:space="preserve">calibrated for its sample with the aim to equalize all sensing circuit outputs to 0.3 V, </w:t>
      </w:r>
      <w:r w:rsidR="004A3182">
        <w:rPr>
          <w:rFonts w:ascii="Times" w:eastAsia="Times New Roman" w:hAnsi="Times" w:cs="Times New Roman"/>
          <w:sz w:val="24"/>
          <w:szCs w:val="24"/>
        </w:rPr>
        <w:t>corresponding to</w:t>
      </w:r>
      <w:r w:rsidRPr="00A9228B">
        <w:rPr>
          <w:rFonts w:ascii="Times" w:eastAsia="Times New Roman" w:hAnsi="Times" w:cs="Times New Roman"/>
          <w:sz w:val="24"/>
          <w:szCs w:val="24"/>
        </w:rPr>
        <w:t xml:space="preserve"> an ADC reading of 1600. </w:t>
      </w:r>
      <w:r w:rsidR="004A3182">
        <w:rPr>
          <w:rFonts w:ascii="Times" w:eastAsia="Times New Roman" w:hAnsi="Times" w:cs="Times New Roman"/>
          <w:sz w:val="24"/>
          <w:szCs w:val="24"/>
        </w:rPr>
        <w:t xml:space="preserve"> </w:t>
      </w:r>
      <w:r w:rsidRPr="00A9228B">
        <w:rPr>
          <w:rFonts w:ascii="Times" w:eastAsia="Times New Roman" w:hAnsi="Times" w:cs="Times New Roman"/>
          <w:sz w:val="24"/>
          <w:szCs w:val="24"/>
        </w:rPr>
        <w:t>With the caveat that all test tubes contain samples whose optical density at baseline will be at its lowest expected value and will rise within a projected range, each experiment</w:t>
      </w:r>
      <w:r w:rsidR="004A3182">
        <w:rPr>
          <w:rFonts w:ascii="Times" w:eastAsia="Times New Roman" w:hAnsi="Times" w:cs="Times New Roman"/>
          <w:sz w:val="24"/>
          <w:szCs w:val="24"/>
        </w:rPr>
        <w:t>al</w:t>
      </w:r>
      <w:r w:rsidRPr="00A9228B">
        <w:rPr>
          <w:rFonts w:ascii="Times" w:eastAsia="Times New Roman" w:hAnsi="Times" w:cs="Times New Roman"/>
          <w:sz w:val="24"/>
          <w:szCs w:val="24"/>
        </w:rPr>
        <w:t xml:space="preserve"> run at this calibration identified ADC value allows for measurements to be recorded within the readable range while providing a small buffer in the event that the optical density decreases a small amount initially.  Utilizing this calibration method the range of final voltages (0-5 V) corresponding optical density increases which can be read by the ADC is maximized as the voltage will rise as growth occurs.  Calibration is performed on each sensing circuit using a logarithmic algorithm tracking high, low, and testing voltages set initially to the maximum, minimum, and middle voltages programmable by the digital analog convertor (DAC), which are 5, 0, and 2.5 V respectively. </w:t>
      </w:r>
      <w:r w:rsidR="00EE27B0">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Beginning the calibration with the initial testing voltage, the ADC reads the sensing circuit output and if the voltage is too high, then the high voltage is set to the testing voltage and the next testing voltage is set to the midpoint between the high and low voltage values, which for the first calibration step </w:t>
      </w:r>
      <w:r w:rsidR="00EE27B0">
        <w:rPr>
          <w:rFonts w:ascii="Times" w:eastAsia="Times New Roman" w:hAnsi="Times" w:cs="Times New Roman"/>
          <w:sz w:val="24"/>
          <w:szCs w:val="24"/>
        </w:rPr>
        <w:t>is</w:t>
      </w:r>
      <w:r w:rsidRPr="00A9228B">
        <w:rPr>
          <w:rFonts w:ascii="Times" w:eastAsia="Times New Roman" w:hAnsi="Times" w:cs="Times New Roman"/>
          <w:sz w:val="24"/>
          <w:szCs w:val="24"/>
        </w:rPr>
        <w:t xml:space="preserve"> 1.25 V.</w:t>
      </w:r>
      <w:r w:rsidR="00EE27B0">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If the sensing circuit voltage is too low, the low voltage value is set to the testing voltage, and again the next testing voltage is set to the midpoint between the high and low voltage values. </w:t>
      </w:r>
      <w:r w:rsidR="00EE27B0">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During this calibration the testing point which results in the ADC value closest to 1600 is </w:t>
      </w:r>
      <w:r w:rsidR="00EE27B0">
        <w:rPr>
          <w:rFonts w:ascii="Times" w:eastAsia="Times New Roman" w:hAnsi="Times" w:cs="Times New Roman"/>
          <w:sz w:val="24"/>
          <w:szCs w:val="24"/>
        </w:rPr>
        <w:t>stored</w:t>
      </w:r>
      <w:r w:rsidRPr="00A9228B">
        <w:rPr>
          <w:rFonts w:ascii="Times" w:eastAsia="Times New Roman" w:hAnsi="Times" w:cs="Times New Roman"/>
          <w:sz w:val="24"/>
          <w:szCs w:val="24"/>
        </w:rPr>
        <w:t xml:space="preserve">, so by the end of the calibration testing the </w:t>
      </w:r>
      <w:r w:rsidR="00EE27B0">
        <w:rPr>
          <w:rFonts w:ascii="Times" w:eastAsia="Times New Roman" w:hAnsi="Times" w:cs="Times New Roman"/>
          <w:sz w:val="24"/>
          <w:szCs w:val="24"/>
        </w:rPr>
        <w:t>appropriate</w:t>
      </w:r>
      <w:r w:rsidRPr="00A9228B">
        <w:rPr>
          <w:rFonts w:ascii="Times" w:eastAsia="Times New Roman" w:hAnsi="Times" w:cs="Times New Roman"/>
          <w:sz w:val="24"/>
          <w:szCs w:val="24"/>
        </w:rPr>
        <w:t xml:space="preserve"> calibration voltage has been identified.  </w:t>
      </w:r>
      <w:r w:rsidR="00EE27B0">
        <w:rPr>
          <w:rFonts w:ascii="Times" w:eastAsia="Times New Roman" w:hAnsi="Times" w:cs="Times New Roman"/>
          <w:sz w:val="24"/>
          <w:szCs w:val="24"/>
        </w:rPr>
        <w:t xml:space="preserve"> </w:t>
      </w:r>
      <w:r w:rsidRPr="00A9228B">
        <w:rPr>
          <w:rFonts w:ascii="Times" w:eastAsia="Times New Roman" w:hAnsi="Times" w:cs="Times New Roman"/>
          <w:sz w:val="24"/>
          <w:szCs w:val="24"/>
        </w:rPr>
        <w:t>After each sensing circuit has been calibrated</w:t>
      </w:r>
      <w:r w:rsidR="00EE27B0">
        <w:rPr>
          <w:rFonts w:ascii="Times" w:eastAsia="Times New Roman" w:hAnsi="Times" w:cs="Times New Roman"/>
          <w:sz w:val="24"/>
          <w:szCs w:val="24"/>
        </w:rPr>
        <w:t>,</w:t>
      </w:r>
      <w:r w:rsidRPr="00A9228B">
        <w:rPr>
          <w:rFonts w:ascii="Times" w:eastAsia="Times New Roman" w:hAnsi="Times" w:cs="Times New Roman"/>
          <w:sz w:val="24"/>
          <w:szCs w:val="24"/>
        </w:rPr>
        <w:t xml:space="preserve"> the ADC value is stored in the program for reference throughout the sampling for setting the sensing channel voltage at each measurement and also sent to the data collection server for inclusion is the data </w:t>
      </w:r>
      <w:r w:rsidRPr="00A9228B">
        <w:rPr>
          <w:rFonts w:ascii="Times" w:eastAsia="Times New Roman" w:hAnsi="Times" w:cs="Times New Roman"/>
          <w:sz w:val="24"/>
          <w:szCs w:val="24"/>
        </w:rPr>
        <w:lastRenderedPageBreak/>
        <w:t xml:space="preserve">file. </w:t>
      </w:r>
      <w:r w:rsidR="00EE27B0">
        <w:rPr>
          <w:rFonts w:ascii="Times" w:eastAsia="Times New Roman" w:hAnsi="Times" w:cs="Times New Roman"/>
          <w:sz w:val="24"/>
          <w:szCs w:val="24"/>
        </w:rPr>
        <w:t xml:space="preserve"> </w:t>
      </w:r>
      <w:r w:rsidRPr="00A9228B">
        <w:rPr>
          <w:rFonts w:ascii="Times" w:eastAsia="Times New Roman" w:hAnsi="Times" w:cs="Times New Roman"/>
          <w:sz w:val="24"/>
          <w:szCs w:val="24"/>
        </w:rPr>
        <w:t>Emitter-collector pairs will often calibrate to the same A</w:t>
      </w:r>
      <w:r w:rsidR="00EE27B0" w:rsidRPr="00A9228B">
        <w:rPr>
          <w:rFonts w:ascii="Times" w:eastAsia="Times New Roman" w:hAnsi="Times" w:cs="Times New Roman"/>
          <w:sz w:val="24"/>
          <w:szCs w:val="24"/>
        </w:rPr>
        <w:t>D</w:t>
      </w:r>
      <w:r w:rsidRPr="00A9228B">
        <w:rPr>
          <w:rFonts w:ascii="Times" w:eastAsia="Times New Roman" w:hAnsi="Times" w:cs="Times New Roman"/>
          <w:sz w:val="24"/>
          <w:szCs w:val="24"/>
        </w:rPr>
        <w:t>C value over the course of many experiments and thus deviations from usual calibration values can be used to identify faults occurring on a specific sensing channel.</w:t>
      </w:r>
    </w:p>
    <w:p w14:paraId="2600ECC8" w14:textId="7F071329" w:rsidR="00F16BAE" w:rsidRDefault="001C6ED2" w:rsidP="006A5BA7">
      <w:pPr>
        <w:pStyle w:val="Normal1"/>
        <w:spacing w:line="360" w:lineRule="auto"/>
        <w:rPr>
          <w:rFonts w:ascii="Times" w:eastAsia="Times New Roman" w:hAnsi="Times" w:cs="Times New Roman"/>
          <w:sz w:val="24"/>
          <w:szCs w:val="24"/>
        </w:rPr>
      </w:pPr>
      <w:r w:rsidRPr="00A9228B">
        <w:rPr>
          <w:rFonts w:ascii="Times" w:eastAsia="Times New Roman" w:hAnsi="Times" w:cs="Times New Roman"/>
          <w:b/>
          <w:sz w:val="24"/>
          <w:szCs w:val="24"/>
        </w:rPr>
        <w:t>System Operation</w:t>
      </w:r>
      <w:r w:rsidR="00EE27B0">
        <w:rPr>
          <w:rFonts w:ascii="Times" w:eastAsia="Times New Roman" w:hAnsi="Times" w:cs="Times New Roman"/>
          <w:b/>
          <w:sz w:val="24"/>
          <w:szCs w:val="24"/>
        </w:rPr>
        <w:t>.</w:t>
      </w:r>
      <w:r w:rsidR="006A48ED">
        <w:rPr>
          <w:rFonts w:ascii="Times" w:eastAsia="Times New Roman" w:hAnsi="Times" w:cs="Times New Roman"/>
          <w:b/>
          <w:sz w:val="24"/>
          <w:szCs w:val="24"/>
        </w:rPr>
        <w:t xml:space="preserve"> </w:t>
      </w:r>
      <w:r w:rsidRPr="00A9228B">
        <w:rPr>
          <w:rFonts w:ascii="Times" w:eastAsia="Times New Roman" w:hAnsi="Times" w:cs="Times New Roman"/>
          <w:b/>
          <w:sz w:val="24"/>
          <w:szCs w:val="24"/>
        </w:rPr>
        <w:t xml:space="preserve"> </w:t>
      </w:r>
      <w:r w:rsidRPr="00A9228B">
        <w:rPr>
          <w:rFonts w:ascii="Times" w:eastAsia="Times New Roman" w:hAnsi="Times" w:cs="Times New Roman"/>
          <w:sz w:val="24"/>
          <w:szCs w:val="24"/>
        </w:rPr>
        <w:t xml:space="preserve">When an experiment is started the system is powered on into a paused state where the sensor circuit is </w:t>
      </w:r>
      <w:r w:rsidR="00A4648F">
        <w:rPr>
          <w:rFonts w:ascii="Times" w:eastAsia="Times New Roman" w:hAnsi="Times" w:cs="Times New Roman"/>
          <w:sz w:val="24"/>
          <w:szCs w:val="24"/>
        </w:rPr>
        <w:t>energized</w:t>
      </w:r>
      <w:r w:rsidR="00A4648F"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but not actively recording sample measurements.  The system remains in a paused state </w:t>
      </w:r>
      <w:r w:rsidR="00A4648F">
        <w:rPr>
          <w:rFonts w:ascii="Times" w:eastAsia="Times New Roman" w:hAnsi="Times" w:cs="Times New Roman"/>
          <w:sz w:val="24"/>
          <w:szCs w:val="24"/>
        </w:rPr>
        <w:t>to allow</w:t>
      </w:r>
      <w:r w:rsidR="00A4648F"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 LEDs </w:t>
      </w:r>
      <w:r w:rsidR="00A4648F">
        <w:rPr>
          <w:rFonts w:ascii="Times" w:eastAsia="Times New Roman" w:hAnsi="Times" w:cs="Times New Roman"/>
          <w:sz w:val="24"/>
          <w:szCs w:val="24"/>
        </w:rPr>
        <w:t xml:space="preserve">time to </w:t>
      </w:r>
      <w:r w:rsidRPr="00A9228B">
        <w:rPr>
          <w:rFonts w:ascii="Times" w:eastAsia="Times New Roman" w:hAnsi="Times" w:cs="Times New Roman"/>
          <w:sz w:val="24"/>
          <w:szCs w:val="24"/>
        </w:rPr>
        <w:t xml:space="preserve">equilibrate to operating temperature and become stable in their light output so that any gradual shift in the light emitted or received is not interpreted as change in optical density.  This occurs within four hours when ambient temperature is 37°C.  A switch on the control box is used to select between an operational mode where regular measurements occur, are recoded to the onboard SD card and sent to the remote server following calibration and a debugging routine. </w:t>
      </w:r>
      <w:r w:rsidR="006A48ED">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In the debugging mode the tube racks are elevated using the hinged lifting platform and </w:t>
      </w:r>
      <w:r w:rsidR="006A48ED">
        <w:rPr>
          <w:rFonts w:ascii="Times" w:eastAsia="Times New Roman" w:hAnsi="Times" w:cs="Times New Roman"/>
          <w:sz w:val="24"/>
          <w:szCs w:val="24"/>
        </w:rPr>
        <w:t xml:space="preserve">the </w:t>
      </w:r>
      <w:r w:rsidR="006A48ED" w:rsidRPr="00A9228B">
        <w:rPr>
          <w:rFonts w:ascii="Times" w:eastAsia="Times New Roman" w:hAnsi="Times" w:cs="Times New Roman"/>
          <w:sz w:val="24"/>
          <w:szCs w:val="24"/>
        </w:rPr>
        <w:t xml:space="preserve">output </w:t>
      </w:r>
      <w:r w:rsidR="006A48ED">
        <w:rPr>
          <w:rFonts w:ascii="Times" w:eastAsia="Times New Roman" w:hAnsi="Times" w:cs="Times New Roman"/>
          <w:sz w:val="24"/>
          <w:szCs w:val="24"/>
        </w:rPr>
        <w:t>from each</w:t>
      </w:r>
      <w:r w:rsidRPr="00A9228B">
        <w:rPr>
          <w:rFonts w:ascii="Times" w:eastAsia="Times New Roman" w:hAnsi="Times" w:cs="Times New Roman"/>
          <w:sz w:val="24"/>
          <w:szCs w:val="24"/>
        </w:rPr>
        <w:t xml:space="preserve"> </w:t>
      </w:r>
      <w:r w:rsidR="006A48ED">
        <w:rPr>
          <w:rFonts w:ascii="Times" w:eastAsia="Times New Roman" w:hAnsi="Times" w:cs="Times New Roman"/>
          <w:sz w:val="24"/>
          <w:szCs w:val="24"/>
        </w:rPr>
        <w:t xml:space="preserve">tube in </w:t>
      </w:r>
      <w:r w:rsidR="002F68A6">
        <w:rPr>
          <w:rFonts w:ascii="Times" w:eastAsia="Times New Roman" w:hAnsi="Times" w:cs="Times New Roman"/>
          <w:sz w:val="24"/>
          <w:szCs w:val="24"/>
        </w:rPr>
        <w:t>an</w:t>
      </w:r>
      <w:r w:rsidR="006A48ED">
        <w:rPr>
          <w:rFonts w:ascii="Times" w:eastAsia="Times New Roman" w:hAnsi="Times" w:cs="Times New Roman"/>
          <w:sz w:val="24"/>
          <w:szCs w:val="24"/>
        </w:rPr>
        <w:t xml:space="preserve"> 8-tube rack</w:t>
      </w:r>
      <w:r w:rsidRPr="00A9228B">
        <w:rPr>
          <w:rFonts w:ascii="Times" w:eastAsia="Times New Roman" w:hAnsi="Times" w:cs="Times New Roman"/>
          <w:sz w:val="24"/>
          <w:szCs w:val="24"/>
        </w:rPr>
        <w:t xml:space="preserve"> continuously displayed on the control box LCD screen</w:t>
      </w:r>
      <w:r w:rsidR="006A48ED">
        <w:rPr>
          <w:rFonts w:ascii="Times" w:eastAsia="Times New Roman" w:hAnsi="Times" w:cs="Times New Roman"/>
          <w:sz w:val="24"/>
          <w:szCs w:val="24"/>
        </w:rPr>
        <w:t xml:space="preserve">, with selection of readings from each of the eight racks controlled by a </w:t>
      </w:r>
      <w:r w:rsidRPr="00A9228B">
        <w:rPr>
          <w:rFonts w:ascii="Times" w:eastAsia="Times New Roman" w:hAnsi="Times" w:cs="Times New Roman"/>
          <w:sz w:val="24"/>
          <w:szCs w:val="24"/>
        </w:rPr>
        <w:t xml:space="preserve">rotary switch on the control box. </w:t>
      </w:r>
      <w:r w:rsidR="006A48ED">
        <w:rPr>
          <w:rFonts w:ascii="Times" w:eastAsia="Times New Roman" w:hAnsi="Times" w:cs="Times New Roman"/>
          <w:sz w:val="24"/>
          <w:szCs w:val="24"/>
        </w:rPr>
        <w:t xml:space="preserve"> </w:t>
      </w:r>
      <w:r w:rsidRPr="00A9228B">
        <w:rPr>
          <w:rFonts w:ascii="Times" w:eastAsia="Times New Roman" w:hAnsi="Times" w:cs="Times New Roman"/>
          <w:sz w:val="24"/>
          <w:szCs w:val="24"/>
        </w:rPr>
        <w:t>This procedure allows for immediate sensor value data to be displayed from any sensing channel and is a useful diagnostic tool for identifying faults and determining optical working ranges.  The normal data collection procedure operates by first activating the measurement program by depressing the pause button on the control box.  This action raises the hinged lifting platform and initiates the calibration procedure on ea</w:t>
      </w:r>
      <w:r w:rsidR="00F16BAE">
        <w:rPr>
          <w:rFonts w:ascii="Times" w:eastAsia="Times New Roman" w:hAnsi="Times" w:cs="Times New Roman"/>
          <w:sz w:val="24"/>
          <w:szCs w:val="24"/>
        </w:rPr>
        <w:t>ch of the 64 sensing channels.</w:t>
      </w:r>
    </w:p>
    <w:p w14:paraId="3AED631B" w14:textId="7DEE98DB" w:rsidR="00B01A99" w:rsidRDefault="001C6ED2" w:rsidP="006A5BA7">
      <w:pPr>
        <w:pStyle w:val="Normal1"/>
        <w:spacing w:line="360" w:lineRule="auto"/>
        <w:rPr>
          <w:rFonts w:ascii="Times" w:eastAsia="Times New Roman" w:hAnsi="Times" w:cs="Times New Roman"/>
          <w:sz w:val="24"/>
          <w:szCs w:val="24"/>
        </w:rPr>
      </w:pPr>
      <w:r w:rsidRPr="00A9228B">
        <w:rPr>
          <w:rFonts w:ascii="Times" w:eastAsia="Times New Roman" w:hAnsi="Times" w:cs="Times New Roman"/>
          <w:sz w:val="24"/>
          <w:szCs w:val="24"/>
        </w:rPr>
        <w:t xml:space="preserve">Once calibration is complete the program takes the first measurement of each sample then reads the status of the four position rotary switch on the control box which determine the sampling interval of programmable preset values of either 5, 20, </w:t>
      </w:r>
      <w:r w:rsidR="00AD20A8">
        <w:rPr>
          <w:rFonts w:ascii="Times" w:eastAsia="Times New Roman" w:hAnsi="Times" w:cs="Times New Roman"/>
          <w:sz w:val="24"/>
          <w:szCs w:val="24"/>
        </w:rPr>
        <w:t>40</w:t>
      </w:r>
      <w:r w:rsidRPr="00A9228B">
        <w:rPr>
          <w:rFonts w:ascii="Times" w:eastAsia="Times New Roman" w:hAnsi="Times" w:cs="Times New Roman"/>
          <w:sz w:val="24"/>
          <w:szCs w:val="24"/>
        </w:rPr>
        <w:t xml:space="preserve">, or </w:t>
      </w:r>
      <w:r w:rsidR="00AD20A8">
        <w:rPr>
          <w:rFonts w:ascii="Times" w:eastAsia="Times New Roman" w:hAnsi="Times" w:cs="Times New Roman"/>
          <w:sz w:val="24"/>
          <w:szCs w:val="24"/>
        </w:rPr>
        <w:t>60</w:t>
      </w:r>
      <w:r w:rsidR="00AD20A8"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minutes.  These intervals are configurable in the program software and may be readjusted during an experimental run by switching to any of the four values using the selectable dial.  The linear actuator then </w:t>
      </w:r>
      <w:r w:rsidR="00DC50E8">
        <w:rPr>
          <w:rFonts w:ascii="Times" w:eastAsia="Times New Roman" w:hAnsi="Times" w:cs="Times New Roman"/>
          <w:sz w:val="24"/>
          <w:szCs w:val="24"/>
        </w:rPr>
        <w:t xml:space="preserve">lowers the </w:t>
      </w:r>
      <w:r w:rsidRPr="00A9228B">
        <w:rPr>
          <w:rFonts w:ascii="Times" w:eastAsia="Times New Roman" w:hAnsi="Times" w:cs="Times New Roman"/>
          <w:sz w:val="24"/>
          <w:szCs w:val="24"/>
        </w:rPr>
        <w:t>lifting platform to horizontal and a countdown commences to the next data collection point.  Between data samplings the control box LCD displays the dial selected interval time in minutes and an active countdown in milliseconds of time until next sampling. If the systems pause button is depressed during an active experiment</w:t>
      </w:r>
      <w:r w:rsidR="00700C28">
        <w:rPr>
          <w:rFonts w:ascii="Times" w:eastAsia="Times New Roman" w:hAnsi="Times" w:cs="Times New Roman"/>
          <w:sz w:val="24"/>
          <w:szCs w:val="24"/>
        </w:rPr>
        <w:t>,</w:t>
      </w:r>
      <w:r w:rsidRPr="00A9228B">
        <w:rPr>
          <w:rFonts w:ascii="Times" w:eastAsia="Times New Roman" w:hAnsi="Times" w:cs="Times New Roman"/>
          <w:sz w:val="24"/>
          <w:szCs w:val="24"/>
        </w:rPr>
        <w:t xml:space="preserve"> it will continue to count down to the set data collection time, but will not collect data until the system is un-paused.  This allows samples to be removed during an active exp</w:t>
      </w:r>
      <w:r w:rsidR="00B01A99">
        <w:rPr>
          <w:rFonts w:ascii="Times" w:eastAsia="Times New Roman" w:hAnsi="Times" w:cs="Times New Roman"/>
          <w:sz w:val="24"/>
          <w:szCs w:val="24"/>
        </w:rPr>
        <w:t>eriment for external sampling.</w:t>
      </w:r>
    </w:p>
    <w:p w14:paraId="785022A0" w14:textId="4B625553" w:rsidR="00464748" w:rsidRPr="00A9228B" w:rsidRDefault="001C6ED2" w:rsidP="006A5BA7">
      <w:pPr>
        <w:pStyle w:val="Normal1"/>
        <w:spacing w:line="360" w:lineRule="auto"/>
        <w:rPr>
          <w:rFonts w:ascii="Times" w:hAnsi="Times"/>
        </w:rPr>
      </w:pPr>
      <w:r w:rsidRPr="00A9228B">
        <w:rPr>
          <w:rFonts w:ascii="Times" w:eastAsia="Times New Roman" w:hAnsi="Times" w:cs="Times New Roman"/>
          <w:sz w:val="24"/>
          <w:szCs w:val="24"/>
        </w:rPr>
        <w:lastRenderedPageBreak/>
        <w:t xml:space="preserve">When the time interval between samplings is reached, the orbital shaker is depowered and the tube racks </w:t>
      </w:r>
      <w:r w:rsidR="006F33BE">
        <w:rPr>
          <w:rFonts w:ascii="Times" w:eastAsia="Times New Roman" w:hAnsi="Times" w:cs="Times New Roman"/>
          <w:sz w:val="24"/>
          <w:szCs w:val="24"/>
        </w:rPr>
        <w:t xml:space="preserve">raised </w:t>
      </w:r>
      <w:r w:rsidRPr="00A9228B">
        <w:rPr>
          <w:rFonts w:ascii="Times" w:eastAsia="Times New Roman" w:hAnsi="Times" w:cs="Times New Roman"/>
          <w:sz w:val="24"/>
          <w:szCs w:val="24"/>
        </w:rPr>
        <w:t xml:space="preserve">for the next measurement.  To mitigate the effects of random spikes in sensor readings, a total of </w:t>
      </w:r>
      <w:r w:rsidR="00AD20A8">
        <w:rPr>
          <w:rFonts w:ascii="Times" w:eastAsia="Times New Roman" w:hAnsi="Times" w:cs="Times New Roman"/>
          <w:sz w:val="24"/>
          <w:szCs w:val="24"/>
        </w:rPr>
        <w:t>20</w:t>
      </w:r>
      <w:r w:rsidR="00AD20A8" w:rsidRP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ADC values are taken for each sensing circuit at each sampling point and averaged for the reported value.  </w:t>
      </w:r>
      <w:r w:rsidR="006F33BE">
        <w:rPr>
          <w:rFonts w:ascii="Times" w:eastAsia="Times New Roman" w:hAnsi="Times" w:cs="Times New Roman"/>
          <w:sz w:val="24"/>
          <w:szCs w:val="24"/>
        </w:rPr>
        <w:t>All</w:t>
      </w:r>
      <w:r w:rsidRPr="00A9228B">
        <w:rPr>
          <w:rFonts w:ascii="Times" w:eastAsia="Times New Roman" w:hAnsi="Times" w:cs="Times New Roman"/>
          <w:sz w:val="24"/>
          <w:szCs w:val="24"/>
        </w:rPr>
        <w:t xml:space="preserve"> 64 data points, along with the time since testing began, are sent to the data collection server via UDP transmission over an Ethernet network connection. The me</w:t>
      </w:r>
      <w:r w:rsidR="006F33BE">
        <w:rPr>
          <w:rFonts w:ascii="Times" w:eastAsia="Times New Roman" w:hAnsi="Times" w:cs="Times New Roman"/>
          <w:sz w:val="24"/>
          <w:szCs w:val="24"/>
        </w:rPr>
        <w:t xml:space="preserve">asurements are also recorded on </w:t>
      </w:r>
      <w:r w:rsidRPr="00A9228B">
        <w:rPr>
          <w:rFonts w:ascii="Times" w:eastAsia="Times New Roman" w:hAnsi="Times" w:cs="Times New Roman"/>
          <w:sz w:val="24"/>
          <w:szCs w:val="24"/>
        </w:rPr>
        <w:t xml:space="preserve">an onboard SD card in the control box as a backup in a timestamp .CSV file.  An onboard real-time clock with coin cell battery backup keeps track of the current date and time.  Data is both reported and recorded in the .CSV file format and arranged with the output of each channel’s reading in separate columns.  Output data are milliamp values as recorded by the ADC.  Upon completion of the experiment each culture is measured </w:t>
      </w:r>
      <w:r w:rsidR="006F33BE" w:rsidRPr="00A9228B">
        <w:rPr>
          <w:rFonts w:ascii="Times" w:eastAsia="Times New Roman" w:hAnsi="Times" w:cs="Times New Roman"/>
          <w:sz w:val="24"/>
          <w:szCs w:val="24"/>
        </w:rPr>
        <w:t xml:space="preserve">at 600-nm </w:t>
      </w:r>
      <w:r w:rsidRPr="00A9228B">
        <w:rPr>
          <w:rFonts w:ascii="Times" w:eastAsia="Times New Roman" w:hAnsi="Times" w:cs="Times New Roman"/>
          <w:sz w:val="24"/>
          <w:szCs w:val="24"/>
        </w:rPr>
        <w:t xml:space="preserve">in a spectrophotometer </w:t>
      </w:r>
      <w:r w:rsidR="006F33BE">
        <w:rPr>
          <w:rFonts w:ascii="Times" w:eastAsia="Times New Roman" w:hAnsi="Times" w:cs="Times New Roman"/>
          <w:sz w:val="24"/>
          <w:szCs w:val="24"/>
        </w:rPr>
        <w:t xml:space="preserve">(HACH, Loveland, Co), and pre- and </w:t>
      </w:r>
      <w:r w:rsidRPr="00A9228B">
        <w:rPr>
          <w:rFonts w:ascii="Times" w:eastAsia="Times New Roman" w:hAnsi="Times" w:cs="Times New Roman"/>
          <w:sz w:val="24"/>
          <w:szCs w:val="24"/>
        </w:rPr>
        <w:t>post-experiment OD</w:t>
      </w:r>
      <w:r w:rsidRPr="00A9228B">
        <w:rPr>
          <w:rFonts w:ascii="Times" w:eastAsia="Times New Roman" w:hAnsi="Times" w:cs="Times New Roman"/>
          <w:sz w:val="24"/>
          <w:szCs w:val="24"/>
          <w:vertAlign w:val="subscript"/>
        </w:rPr>
        <w:t>600</w:t>
      </w:r>
      <w:r w:rsidRPr="00A9228B">
        <w:rPr>
          <w:rFonts w:ascii="Times" w:eastAsia="Times New Roman" w:hAnsi="Times" w:cs="Times New Roman"/>
          <w:sz w:val="24"/>
          <w:szCs w:val="24"/>
        </w:rPr>
        <w:t xml:space="preserve"> value</w:t>
      </w:r>
      <w:r w:rsidR="006F33BE">
        <w:rPr>
          <w:rFonts w:ascii="Times" w:eastAsia="Times New Roman" w:hAnsi="Times" w:cs="Times New Roman"/>
          <w:sz w:val="24"/>
          <w:szCs w:val="24"/>
        </w:rPr>
        <w:t>s</w:t>
      </w:r>
      <w:r w:rsidRPr="00A9228B">
        <w:rPr>
          <w:rFonts w:ascii="Times" w:eastAsia="Times New Roman" w:hAnsi="Times" w:cs="Times New Roman"/>
          <w:sz w:val="24"/>
          <w:szCs w:val="24"/>
        </w:rPr>
        <w:t xml:space="preserve"> </w:t>
      </w:r>
      <w:r w:rsidR="006F33BE">
        <w:rPr>
          <w:rFonts w:ascii="Times" w:eastAsia="Times New Roman" w:hAnsi="Times" w:cs="Times New Roman"/>
          <w:sz w:val="24"/>
          <w:szCs w:val="24"/>
        </w:rPr>
        <w:t>used to convert</w:t>
      </w:r>
      <w:r w:rsidRPr="00A9228B">
        <w:rPr>
          <w:rFonts w:ascii="Times" w:eastAsia="Times New Roman" w:hAnsi="Times" w:cs="Times New Roman"/>
          <w:sz w:val="24"/>
          <w:szCs w:val="24"/>
        </w:rPr>
        <w:t xml:space="preserve"> milliamp values </w:t>
      </w:r>
      <w:r w:rsidR="006F33BE">
        <w:rPr>
          <w:rFonts w:ascii="Times" w:eastAsia="Times New Roman" w:hAnsi="Times" w:cs="Times New Roman"/>
          <w:sz w:val="24"/>
          <w:szCs w:val="24"/>
        </w:rPr>
        <w:t>to</w:t>
      </w:r>
      <w:r w:rsidRPr="00A9228B">
        <w:rPr>
          <w:rFonts w:ascii="Times" w:eastAsia="Times New Roman" w:hAnsi="Times" w:cs="Times New Roman"/>
          <w:sz w:val="24"/>
          <w:szCs w:val="24"/>
        </w:rPr>
        <w:t xml:space="preserve"> </w:t>
      </w:r>
      <w:r w:rsidR="006F33BE">
        <w:rPr>
          <w:rFonts w:ascii="Times" w:eastAsia="Times New Roman" w:hAnsi="Times" w:cs="Times New Roman"/>
          <w:sz w:val="24"/>
          <w:szCs w:val="24"/>
        </w:rPr>
        <w:t xml:space="preserve">an </w:t>
      </w:r>
      <w:r w:rsidRPr="00A9228B">
        <w:rPr>
          <w:rFonts w:ascii="Times" w:eastAsia="Times New Roman" w:hAnsi="Times" w:cs="Times New Roman"/>
          <w:sz w:val="24"/>
          <w:szCs w:val="24"/>
        </w:rPr>
        <w:t>OD</w:t>
      </w:r>
      <w:r w:rsidRPr="00A9228B">
        <w:rPr>
          <w:rFonts w:ascii="Times" w:eastAsia="Times New Roman" w:hAnsi="Times" w:cs="Times New Roman"/>
          <w:sz w:val="24"/>
          <w:szCs w:val="24"/>
          <w:vertAlign w:val="subscript"/>
        </w:rPr>
        <w:t>600</w:t>
      </w:r>
      <w:r w:rsidR="006F33BE">
        <w:rPr>
          <w:rFonts w:ascii="Times" w:eastAsia="Times New Roman" w:hAnsi="Times" w:cs="Times New Roman"/>
          <w:sz w:val="24"/>
          <w:szCs w:val="24"/>
        </w:rPr>
        <w:t xml:space="preserve"> (Figure </w:t>
      </w:r>
      <w:r w:rsidR="00AD20A8">
        <w:rPr>
          <w:rFonts w:ascii="Times" w:eastAsia="Times New Roman" w:hAnsi="Times" w:cs="Times New Roman"/>
          <w:sz w:val="24"/>
          <w:szCs w:val="24"/>
        </w:rPr>
        <w:t>S2)</w:t>
      </w:r>
      <w:r w:rsidR="00AD20A8" w:rsidRPr="00A9228B">
        <w:rPr>
          <w:rFonts w:ascii="Times" w:eastAsia="Times New Roman" w:hAnsi="Times" w:cs="Times New Roman"/>
          <w:sz w:val="24"/>
          <w:szCs w:val="24"/>
        </w:rPr>
        <w:t>.</w:t>
      </w:r>
    </w:p>
    <w:p w14:paraId="354D451E" w14:textId="26CBA45B" w:rsidR="00464748" w:rsidRPr="00A9228B" w:rsidRDefault="001C6ED2" w:rsidP="006A5BA7">
      <w:pPr>
        <w:pStyle w:val="Normal1"/>
        <w:spacing w:line="360" w:lineRule="auto"/>
        <w:rPr>
          <w:rFonts w:ascii="Times" w:hAnsi="Times"/>
        </w:rPr>
      </w:pPr>
      <w:r w:rsidRPr="00A9228B">
        <w:rPr>
          <w:rFonts w:ascii="Times" w:eastAsia="Times New Roman" w:hAnsi="Times" w:cs="Times New Roman"/>
          <w:b/>
          <w:sz w:val="24"/>
          <w:szCs w:val="24"/>
        </w:rPr>
        <w:t>Data Collection</w:t>
      </w:r>
      <w:r w:rsidR="006F33BE">
        <w:rPr>
          <w:rFonts w:ascii="Times" w:eastAsia="Times New Roman" w:hAnsi="Times" w:cs="Times New Roman"/>
          <w:b/>
          <w:sz w:val="24"/>
          <w:szCs w:val="24"/>
        </w:rPr>
        <w:t xml:space="preserve">. </w:t>
      </w:r>
      <w:r w:rsidRPr="00A9228B">
        <w:rPr>
          <w:rFonts w:ascii="Times" w:eastAsia="Times New Roman" w:hAnsi="Times" w:cs="Times New Roman"/>
          <w:sz w:val="24"/>
          <w:szCs w:val="24"/>
        </w:rPr>
        <w:t xml:space="preserve">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 archives the data generated by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system hardware and facilitates its analysis. </w:t>
      </w:r>
      <w:r w:rsidR="006F33BE">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 database, developed with FileMaker Advanced version 14 and hosted by FileMaker Server v14, operates independently from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hardware. (FileMaker Advanced is a cross-platform, relational database development application published by FileMaker, Inc.</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w:t>
      </w:r>
      <w:r w:rsidR="006F33BE">
        <w:rPr>
          <w:rFonts w:ascii="Times" w:eastAsia="Times New Roman" w:hAnsi="Times" w:cs="Times New Roman"/>
          <w:sz w:val="24"/>
          <w:szCs w:val="24"/>
        </w:rPr>
        <w:t xml:space="preserve"> </w:t>
      </w:r>
      <w:r w:rsidRPr="00A9228B">
        <w:rPr>
          <w:rFonts w:ascii="Times" w:eastAsia="Times New Roman" w:hAnsi="Times" w:cs="Times New Roman"/>
          <w:sz w:val="24"/>
          <w:szCs w:val="24"/>
        </w:rPr>
        <w:t>FileMaker Server hosts databases created with FileMaker Advanced making them available to multiple simultaneous users via FileMaker applications for Macintosh, Windows</w:t>
      </w:r>
      <w:r w:rsidR="00A9228B">
        <w:rPr>
          <w:rFonts w:ascii="Times" w:eastAsia="Times New Roman" w:hAnsi="Times" w:cs="Times New Roman"/>
          <w:sz w:val="24"/>
          <w:szCs w:val="24"/>
        </w:rPr>
        <w:t>, iOS, or browser-based clients</w:t>
      </w:r>
      <w:r w:rsidRPr="00A9228B">
        <w:rPr>
          <w:rFonts w:ascii="Times" w:eastAsia="Times New Roman" w:hAnsi="Times" w:cs="Times New Roman"/>
          <w:sz w:val="24"/>
          <w:szCs w:val="24"/>
        </w:rPr>
        <w:t>)</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At its top level, the database is organized by </w:t>
      </w:r>
      <w:r w:rsidR="006F33BE">
        <w:rPr>
          <w:rFonts w:ascii="Times" w:eastAsia="Times New Roman" w:hAnsi="Times" w:cs="Times New Roman"/>
          <w:sz w:val="24"/>
          <w:szCs w:val="24"/>
        </w:rPr>
        <w:t>individual</w:t>
      </w:r>
      <w:r w:rsidRPr="00A9228B">
        <w:rPr>
          <w:rFonts w:ascii="Times" w:eastAsia="Times New Roman" w:hAnsi="Times" w:cs="Times New Roman"/>
          <w:sz w:val="24"/>
          <w:szCs w:val="24"/>
        </w:rPr>
        <w:t xml:space="preserve"> experiment</w:t>
      </w:r>
      <w:r w:rsidR="006F33BE">
        <w:rPr>
          <w:rFonts w:ascii="Times" w:eastAsia="Times New Roman" w:hAnsi="Times" w:cs="Times New Roman"/>
          <w:sz w:val="24"/>
          <w:szCs w:val="24"/>
        </w:rPr>
        <w:t>s</w:t>
      </w:r>
      <w:r w:rsidRPr="00A9228B">
        <w:rPr>
          <w:rFonts w:ascii="Times" w:eastAsia="Times New Roman" w:hAnsi="Times" w:cs="Times New Roman"/>
          <w:sz w:val="24"/>
          <w:szCs w:val="24"/>
        </w:rPr>
        <w:t xml:space="preserve">.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Each experiment corresponds to a single run of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hardware with sensing channel output data collected for each of the 64 Balch tubes. </w:t>
      </w:r>
      <w:r w:rsidR="00A9228B">
        <w:rPr>
          <w:rFonts w:ascii="Times" w:eastAsia="Times New Roman" w:hAnsi="Times" w:cs="Times New Roman"/>
          <w:sz w:val="24"/>
          <w:szCs w:val="24"/>
        </w:rPr>
        <w:t xml:space="preserve"> </w:t>
      </w:r>
      <w:r w:rsidR="006F33BE">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Metadata for each experiment includes experiment name, description, start and stop timestamps, and the number of measurements collected.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This information is displayed in the database’s experiment view.  Each experiment in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 is organized by rack, and each of the eight racks can be given additional descriptive metadata as inputted by the user. </w:t>
      </w:r>
      <w:r w:rsidR="006F33BE">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In the database, each of the eight racks is divided into records for each of its eight Balch tubes.  More detailed metadata can be entered for each tube, including description, media composition, electron donor, electron acceptor, and organism(s).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In addition, a notes field is available for each tube, allowing essentially unlimited text entry.</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 Associated with the notes are three image fields, which can be used to store photographs or other images related to a tube.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To facilitate the user entry of metadata for each of the 64 tubes, a variety of auto-fill tools have been created for the database.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These include the </w:t>
      </w:r>
      <w:r w:rsidRPr="00A9228B">
        <w:rPr>
          <w:rFonts w:ascii="Times" w:eastAsia="Times New Roman" w:hAnsi="Times" w:cs="Times New Roman"/>
          <w:sz w:val="24"/>
          <w:szCs w:val="24"/>
        </w:rPr>
        <w:lastRenderedPageBreak/>
        <w:t>ability to replicate a tube’s metadata entry, with automatic sequential numbering and a “fill-down” button</w:t>
      </w:r>
      <w:r w:rsidR="00A9228B">
        <w:rPr>
          <w:rFonts w:ascii="Times" w:eastAsia="Times New Roman" w:hAnsi="Times" w:cs="Times New Roman"/>
          <w:sz w:val="24"/>
          <w:szCs w:val="24"/>
        </w:rPr>
        <w:t>,</w:t>
      </w:r>
      <w:r w:rsidRPr="00A9228B">
        <w:rPr>
          <w:rFonts w:ascii="Times" w:eastAsia="Times New Roman" w:hAnsi="Times" w:cs="Times New Roman"/>
          <w:sz w:val="24"/>
          <w:szCs w:val="24"/>
        </w:rPr>
        <w:t xml:space="preserve"> which will copy the current tube’s metadata to the remaining tubes in the rack. Ease-of-use was a paramount design concern, with the intention of achieving greater accuracy and metadata entry completion.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database’s rack view </w:t>
      </w:r>
      <w:r w:rsidR="00E304B0">
        <w:rPr>
          <w:rFonts w:ascii="Times" w:eastAsia="Times New Roman" w:hAnsi="Times" w:cs="Times New Roman"/>
          <w:sz w:val="24"/>
          <w:szCs w:val="24"/>
        </w:rPr>
        <w:t>(</w:t>
      </w:r>
      <w:r w:rsidR="00E43A42">
        <w:rPr>
          <w:rFonts w:ascii="Times" w:eastAsia="Times New Roman" w:hAnsi="Times" w:cs="Times New Roman"/>
          <w:sz w:val="24"/>
          <w:szCs w:val="24"/>
        </w:rPr>
        <w:t>Figure S3</w:t>
      </w:r>
      <w:r w:rsidR="00E304B0">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is designed to show, at a glance, the metadata for each tube in a given rack.  Many experiments include biological replicates; two or more tubes may be inoculated with the same sample.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While it can be valuable to view results for each replicate individually, it can be preferable to average the results of replicates and display them as one.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 makes it trivial to group replicates together and a simple color-coding system makes the replicate-grouping apparent to the viewer.  Up to 32 replicate groups can be created for each experiment.  When looking at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 experiment view, clicking the right-arrow button associated with an experiment triggers two events.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If the experiment is still running, the ODIN database will query the data collection server to determine if new data is available and if so, that data will be imported. Subsequently, or if the experiment has already been completed, will switch to a summary view, showing data for all 64 tubes, organized into eight graphs, one for each rack.  The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 can graphically display a summary of an experiment’s results, organized by rack, a single rack’s results, a single tube’s results, or the results of any combination of tubes and replicate sets from a single or from multiple experiments.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Additionally, a user can choose between growth rate and growth kinetic graphs and specify filters which restrict the graphs to specific time intervals or which specify minimum and maximum values for OD, mA, or growth rate.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Any combination of filters may be applied simultaneously.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 xml:space="preserve">The growth rate graphs display the change in growth rate over time. The growth rate values are averaged using a user-selectable number of readings before and after each time point. </w:t>
      </w:r>
      <w:r w:rsidR="00A9228B">
        <w:rPr>
          <w:rFonts w:ascii="Times" w:eastAsia="Times New Roman" w:hAnsi="Times" w:cs="Times New Roman"/>
          <w:sz w:val="24"/>
          <w:szCs w:val="24"/>
        </w:rPr>
        <w:t xml:space="preserve"> </w:t>
      </w:r>
      <w:r w:rsidRPr="00A9228B">
        <w:rPr>
          <w:rFonts w:ascii="Times" w:eastAsia="Times New Roman" w:hAnsi="Times" w:cs="Times New Roman"/>
          <w:sz w:val="24"/>
          <w:szCs w:val="24"/>
        </w:rPr>
        <w:t>Finally</w:t>
      </w:r>
      <w:r w:rsidR="00A9228B">
        <w:rPr>
          <w:rFonts w:ascii="Times" w:eastAsia="Times New Roman" w:hAnsi="Times" w:cs="Times New Roman"/>
          <w:sz w:val="24"/>
          <w:szCs w:val="24"/>
        </w:rPr>
        <w:t>, t</w:t>
      </w:r>
      <w:r w:rsidRPr="00A9228B">
        <w:rPr>
          <w:rFonts w:ascii="Times" w:eastAsia="Times New Roman" w:hAnsi="Times" w:cs="Times New Roman"/>
          <w:sz w:val="24"/>
          <w:szCs w:val="24"/>
        </w:rPr>
        <w:t xml:space="preserve">he </w:t>
      </w:r>
      <w:proofErr w:type="spellStart"/>
      <w:r w:rsidRPr="00A9228B">
        <w:rPr>
          <w:rFonts w:ascii="Times" w:eastAsia="Times New Roman" w:hAnsi="Times" w:cs="Times New Roman"/>
          <w:sz w:val="24"/>
          <w:szCs w:val="24"/>
        </w:rPr>
        <w:t>ODIn</w:t>
      </w:r>
      <w:proofErr w:type="spellEnd"/>
      <w:r w:rsidRPr="00A9228B">
        <w:rPr>
          <w:rFonts w:ascii="Times" w:eastAsia="Times New Roman" w:hAnsi="Times" w:cs="Times New Roman"/>
          <w:sz w:val="24"/>
          <w:szCs w:val="24"/>
        </w:rPr>
        <w:t xml:space="preserve"> database also includes an export tool that allows one-click export of raw data, OD values, or mA values to save at a local machine as a .CSV file for manual data analysis.</w:t>
      </w:r>
    </w:p>
    <w:p w14:paraId="1E49E83B" w14:textId="2376AF07" w:rsidR="00464748" w:rsidRPr="00A9228B" w:rsidRDefault="001C6ED2" w:rsidP="006A5BA7">
      <w:pPr>
        <w:pStyle w:val="Normal1"/>
        <w:spacing w:line="360" w:lineRule="auto"/>
        <w:rPr>
          <w:rFonts w:ascii="Times" w:hAnsi="Times"/>
        </w:rPr>
      </w:pPr>
      <w:bookmarkStart w:id="31" w:name="h.cfhbbxlh6ags" w:colFirst="0" w:colLast="0"/>
      <w:bookmarkEnd w:id="31"/>
      <w:r w:rsidRPr="00A9228B">
        <w:rPr>
          <w:rFonts w:ascii="Times" w:eastAsia="Times New Roman" w:hAnsi="Times" w:cs="Times New Roman"/>
          <w:b/>
          <w:sz w:val="24"/>
          <w:szCs w:val="24"/>
        </w:rPr>
        <w:t>System Components</w:t>
      </w:r>
      <w:r w:rsidR="00C553E9">
        <w:rPr>
          <w:rFonts w:ascii="Times" w:eastAsia="Times New Roman" w:hAnsi="Times" w:cs="Times New Roman"/>
          <w:b/>
          <w:sz w:val="24"/>
          <w:szCs w:val="24"/>
        </w:rPr>
        <w:t xml:space="preserve">. </w:t>
      </w:r>
      <w:r w:rsidRPr="00A9228B">
        <w:rPr>
          <w:rFonts w:ascii="Times" w:eastAsia="Times New Roman" w:hAnsi="Times" w:cs="Times New Roman"/>
          <w:sz w:val="24"/>
          <w:szCs w:val="24"/>
        </w:rPr>
        <w:t xml:space="preserve"> </w:t>
      </w:r>
      <w:commentRangeStart w:id="32"/>
      <w:commentRangeStart w:id="33"/>
      <w:r w:rsidRPr="00A9228B">
        <w:rPr>
          <w:rFonts w:ascii="Times" w:eastAsia="Times New Roman" w:hAnsi="Times" w:cs="Times New Roman"/>
          <w:sz w:val="24"/>
          <w:szCs w:val="24"/>
        </w:rPr>
        <w:t xml:space="preserve">Atmel ATmega2560V microcontroller and Arduino Ethernet Shield </w:t>
      </w:r>
      <w:commentRangeEnd w:id="32"/>
      <w:r w:rsidR="00FD5247">
        <w:rPr>
          <w:rStyle w:val="CommentReference"/>
        </w:rPr>
        <w:commentReference w:id="32"/>
      </w:r>
      <w:commentRangeEnd w:id="33"/>
      <w:r w:rsidR="00195622">
        <w:rPr>
          <w:rStyle w:val="CommentReference"/>
        </w:rPr>
        <w:commentReference w:id="33"/>
      </w:r>
      <w:r w:rsidRPr="00A9228B">
        <w:rPr>
          <w:rFonts w:ascii="Times" w:eastAsia="Times New Roman" w:hAnsi="Times" w:cs="Times New Roman"/>
          <w:sz w:val="24"/>
          <w:szCs w:val="24"/>
        </w:rPr>
        <w:t xml:space="preserve">are used for employing sensor operation, sampling protocol, data acquisition and reporting, and mechanical operations.  One IEC 60320 C13 120 V female receptacle is provided for AC power supply and one NEMA 5-15P 120 V AC outlet connected to a G2R PCB mount relay for shaker table activation/deactivation.  One L298 H-Bridge dual bidirectional motor controller is used for operation of an HDA4-30 4-inch stroke linear actuator. </w:t>
      </w:r>
      <w:r w:rsidR="00A9228B">
        <w:rPr>
          <w:rFonts w:ascii="Times" w:eastAsia="Times New Roman" w:hAnsi="Times" w:cs="Times New Roman"/>
          <w:sz w:val="24"/>
          <w:szCs w:val="24"/>
        </w:rPr>
        <w:t xml:space="preserve"> </w:t>
      </w:r>
      <w:commentRangeStart w:id="34"/>
      <w:r w:rsidRPr="00A9228B">
        <w:rPr>
          <w:rFonts w:ascii="Times" w:eastAsia="Times New Roman" w:hAnsi="Times" w:cs="Times New Roman"/>
          <w:sz w:val="24"/>
          <w:szCs w:val="24"/>
        </w:rPr>
        <w:t xml:space="preserve">Delta Electronics PMT-12V100W1A </w:t>
      </w:r>
      <w:r w:rsidRPr="00A9228B">
        <w:rPr>
          <w:rFonts w:ascii="Times" w:eastAsia="Times New Roman" w:hAnsi="Times" w:cs="Times New Roman"/>
          <w:sz w:val="24"/>
          <w:szCs w:val="24"/>
        </w:rPr>
        <w:lastRenderedPageBreak/>
        <w:t xml:space="preserve">100 W AC/DC converter 12 V for the microcontroller and linear actuator power source. </w:t>
      </w:r>
      <w:commentRangeEnd w:id="34"/>
      <w:r w:rsidR="00442AA3">
        <w:rPr>
          <w:rStyle w:val="CommentReference"/>
        </w:rPr>
        <w:commentReference w:id="34"/>
      </w:r>
      <w:r w:rsidRPr="00A9228B">
        <w:rPr>
          <w:rFonts w:ascii="Times" w:eastAsia="Times New Roman" w:hAnsi="Times" w:cs="Times New Roman"/>
          <w:sz w:val="24"/>
          <w:szCs w:val="24"/>
        </w:rPr>
        <w:t>Two Texas Instruments PTN78060WAH DC-DC converters take 12 V DC and supply 5.5 V DC power for the sensor circuit and PCB power source, and 2.501 V DC to drive the emitters and provide a reference voltage for power isolation. ADS1115 16-Bit 4 channel Analog to Digital converter and MCP4725 12-bit Digital-to-Analog converter.</w:t>
      </w:r>
      <w:bookmarkStart w:id="35" w:name="h.ybs49lgn3xv6" w:colFirst="0" w:colLast="0"/>
      <w:bookmarkStart w:id="36" w:name="h.iiaietz18sgy" w:colFirst="0" w:colLast="0"/>
      <w:bookmarkEnd w:id="35"/>
      <w:bookmarkEnd w:id="36"/>
    </w:p>
    <w:p w14:paraId="11BCA49D" w14:textId="38C9F225" w:rsidR="008807A1" w:rsidRPr="008807A1" w:rsidRDefault="00421DF9" w:rsidP="00421DF9">
      <w:pPr>
        <w:pStyle w:val="Normal1"/>
        <w:spacing w:line="360" w:lineRule="auto"/>
        <w:rPr>
          <w:rFonts w:ascii="Times" w:hAnsi="Times"/>
          <w:b/>
          <w:sz w:val="28"/>
          <w:szCs w:val="28"/>
        </w:rPr>
      </w:pPr>
      <w:bookmarkStart w:id="37" w:name="h.h2bjoxafivfq" w:colFirst="0" w:colLast="0"/>
      <w:bookmarkStart w:id="38" w:name="h.vvma9cm0y0ib" w:colFirst="0" w:colLast="0"/>
      <w:bookmarkStart w:id="39" w:name="h.9nzxj1mgd992" w:colFirst="0" w:colLast="0"/>
      <w:bookmarkEnd w:id="37"/>
      <w:bookmarkEnd w:id="38"/>
      <w:bookmarkEnd w:id="39"/>
      <w:r w:rsidRPr="008807A1">
        <w:rPr>
          <w:rFonts w:ascii="Times" w:hAnsi="Times"/>
          <w:b/>
          <w:sz w:val="28"/>
          <w:szCs w:val="28"/>
        </w:rPr>
        <w:t>Supplementary Figure</w:t>
      </w:r>
      <w:r w:rsidR="008807A1" w:rsidRPr="008807A1">
        <w:rPr>
          <w:rFonts w:ascii="Times" w:hAnsi="Times"/>
          <w:b/>
          <w:sz w:val="28"/>
          <w:szCs w:val="28"/>
        </w:rPr>
        <w:t>s</w:t>
      </w:r>
    </w:p>
    <w:p w14:paraId="3DD637BD" w14:textId="28786570" w:rsidR="00421DF9" w:rsidRPr="00C553E9" w:rsidDel="00F861AA" w:rsidRDefault="00421DF9" w:rsidP="00421DF9">
      <w:pPr>
        <w:pStyle w:val="Normal1"/>
        <w:spacing w:line="360" w:lineRule="auto"/>
        <w:rPr>
          <w:del w:id="40" w:author="ElliottN" w:date="2017-03-28T04:15:00Z"/>
          <w:rFonts w:ascii="Times" w:hAnsi="Times"/>
          <w:sz w:val="24"/>
          <w:szCs w:val="24"/>
        </w:rPr>
      </w:pPr>
      <w:r w:rsidRPr="00C553E9">
        <w:rPr>
          <w:rFonts w:ascii="Times" w:hAnsi="Times"/>
          <w:sz w:val="24"/>
          <w:szCs w:val="24"/>
        </w:rPr>
        <w:t xml:space="preserve"> </w:t>
      </w:r>
      <w:r w:rsidR="008807A1" w:rsidRPr="00C553E9">
        <w:rPr>
          <w:rFonts w:ascii="Times" w:hAnsi="Times"/>
          <w:b/>
          <w:sz w:val="24"/>
          <w:szCs w:val="24"/>
        </w:rPr>
        <w:t xml:space="preserve">Figure </w:t>
      </w:r>
      <w:r w:rsidRPr="00C553E9">
        <w:rPr>
          <w:rFonts w:ascii="Times" w:hAnsi="Times"/>
          <w:b/>
          <w:sz w:val="24"/>
          <w:szCs w:val="24"/>
        </w:rPr>
        <w:t>S1:</w:t>
      </w:r>
      <w:r w:rsidRPr="00C553E9">
        <w:rPr>
          <w:rFonts w:ascii="Times" w:hAnsi="Times"/>
          <w:sz w:val="24"/>
          <w:szCs w:val="24"/>
        </w:rPr>
        <w:t xml:space="preserve">  Block diagram.</w:t>
      </w:r>
    </w:p>
    <w:p w14:paraId="4BA01263" w14:textId="59C5105E" w:rsidR="003841E6" w:rsidRPr="00A9228B" w:rsidRDefault="003841E6" w:rsidP="003841E6">
      <w:pPr>
        <w:pStyle w:val="Normal1"/>
        <w:spacing w:line="360" w:lineRule="auto"/>
        <w:rPr>
          <w:rFonts w:ascii="Times" w:hAnsi="Times"/>
        </w:rPr>
      </w:pPr>
      <w:r>
        <w:rPr>
          <w:rFonts w:ascii="Times" w:hAnsi="Times"/>
          <w:noProof/>
        </w:rPr>
        <w:drawing>
          <wp:inline distT="0" distB="0" distL="0" distR="0" wp14:anchorId="56EE3D1A" wp14:editId="4B79D10E">
            <wp:extent cx="2837791" cy="1640568"/>
            <wp:effectExtent l="0" t="0" r="762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allanstahl:Library:Containers:com.apple.mail:Data:Library:Mail Downloads:D85FE6BC-DD9C-4118-9636-4035109F9019:Circuit Diagram _OD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791" cy="1640568"/>
                    </a:xfrm>
                    <a:prstGeom prst="rect">
                      <a:avLst/>
                    </a:prstGeom>
                    <a:noFill/>
                    <a:ln>
                      <a:noFill/>
                    </a:ln>
                  </pic:spPr>
                </pic:pic>
              </a:graphicData>
            </a:graphic>
          </wp:inline>
        </w:drawing>
      </w:r>
      <w:del w:id="41" w:author="ElliottN" w:date="2017-03-28T04:15:00Z">
        <w:r w:rsidDel="00F861AA">
          <w:rPr>
            <w:rFonts w:ascii="Times" w:hAnsi="Times"/>
            <w:noProof/>
            <w:rPrChange w:id="42" w:author="Unknown">
              <w:rPr>
                <w:noProof/>
              </w:rPr>
            </w:rPrChange>
          </w:rPr>
          <w:drawing>
            <wp:inline distT="0" distB="0" distL="0" distR="0" wp14:anchorId="125938CF" wp14:editId="4F4140EE">
              <wp:extent cx="3094264" cy="1714715"/>
              <wp:effectExtent l="0" t="0" r="5080" b="0"/>
              <wp:docPr id="13" name="Picture 13" descr="Macintosh HD:Users:davidallanstahl:Library:Containers:com.apple.mail:Data:Library:Mail Downloads:F39786D3-CF28-4A0A-BB3B-859576CB7F9D:Sensor_Tube_Pici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vidallanstahl:Library:Containers:com.apple.mail:Data:Library:Mail Downloads:F39786D3-CF28-4A0A-BB3B-859576CB7F9D:Sensor_Tube_Pici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264" cy="1714715"/>
                      </a:xfrm>
                      <a:prstGeom prst="rect">
                        <a:avLst/>
                      </a:prstGeom>
                      <a:noFill/>
                      <a:ln>
                        <a:noFill/>
                      </a:ln>
                    </pic:spPr>
                  </pic:pic>
                </a:graphicData>
              </a:graphic>
            </wp:inline>
          </w:drawing>
        </w:r>
      </w:del>
      <w:del w:id="43" w:author="ElliottN" w:date="2017-03-28T04:14:00Z">
        <w:r w:rsidDel="00F861AA">
          <w:rPr>
            <w:rFonts w:ascii="Times" w:hAnsi="Times"/>
            <w:noProof/>
            <w:rPrChange w:id="44" w:author="Unknown">
              <w:rPr>
                <w:noProof/>
              </w:rPr>
            </w:rPrChange>
          </w:rPr>
          <w:drawing>
            <wp:anchor distT="0" distB="0" distL="114300" distR="114300" simplePos="0" relativeHeight="251679744" behindDoc="0" locked="0" layoutInCell="1" allowOverlap="1" wp14:anchorId="0678661E" wp14:editId="2DD83063">
              <wp:simplePos x="0" y="0"/>
              <wp:positionH relativeFrom="column">
                <wp:posOffset>-424815</wp:posOffset>
              </wp:positionH>
              <wp:positionV relativeFrom="paragraph">
                <wp:posOffset>0</wp:posOffset>
              </wp:positionV>
              <wp:extent cx="6290310" cy="4066540"/>
              <wp:effectExtent l="0" t="0" r="8890" b="0"/>
              <wp:wrapTopAndBottom/>
              <wp:docPr id="4" name="Picture 4" descr="Macintosh HD:Users:Nejc:Downloads:block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ejc:Downloads:block_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0310" cy="406654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586DC" w14:textId="77777777" w:rsidR="003841E6" w:rsidRDefault="003841E6" w:rsidP="006A5BA7">
      <w:pPr>
        <w:pStyle w:val="Normal1"/>
        <w:spacing w:line="360" w:lineRule="auto"/>
        <w:rPr>
          <w:rFonts w:ascii="Times" w:hAnsi="Times"/>
          <w:noProof/>
        </w:rPr>
      </w:pPr>
    </w:p>
    <w:p w14:paraId="1B2571E4" w14:textId="5774D774" w:rsidR="00C553E9" w:rsidRDefault="00AD20A8" w:rsidP="008807A1">
      <w:pPr>
        <w:pStyle w:val="Normal1"/>
        <w:spacing w:line="240" w:lineRule="auto"/>
        <w:rPr>
          <w:rFonts w:ascii="Times" w:hAnsi="Times"/>
          <w:b/>
          <w:noProof/>
        </w:rPr>
      </w:pPr>
      <w:ins w:id="45" w:author="ElliottN" w:date="2017-03-24T05:31:00Z">
        <w:r>
          <w:rPr>
            <w:rFonts w:ascii="Times" w:hAnsi="Times"/>
            <w:b/>
            <w:noProof/>
            <w:rPrChange w:id="46" w:author="Unknown">
              <w:rPr>
                <w:noProof/>
              </w:rPr>
            </w:rPrChange>
          </w:rPr>
          <w:lastRenderedPageBreak/>
          <w:drawing>
            <wp:inline distT="0" distB="0" distL="0" distR="0" wp14:anchorId="387A5BDA" wp14:editId="45474580">
              <wp:extent cx="5581092" cy="4185818"/>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 to mV.png"/>
                      <pic:cNvPicPr/>
                    </pic:nvPicPr>
                    <pic:blipFill>
                      <a:blip r:embed="rId19">
                        <a:extLst>
                          <a:ext uri="{28A0092B-C50C-407E-A947-70E740481C1C}">
                            <a14:useLocalDpi xmlns:a14="http://schemas.microsoft.com/office/drawing/2010/main" val="0"/>
                          </a:ext>
                        </a:extLst>
                      </a:blip>
                      <a:stretch>
                        <a:fillRect/>
                      </a:stretch>
                    </pic:blipFill>
                    <pic:spPr>
                      <a:xfrm>
                        <a:off x="0" y="0"/>
                        <a:ext cx="5581092" cy="4185818"/>
                      </a:xfrm>
                      <a:prstGeom prst="rect">
                        <a:avLst/>
                      </a:prstGeom>
                    </pic:spPr>
                  </pic:pic>
                </a:graphicData>
              </a:graphic>
            </wp:inline>
          </w:drawing>
        </w:r>
      </w:ins>
    </w:p>
    <w:p w14:paraId="068F0336" w14:textId="0B1D40CD" w:rsidR="00C553E9" w:rsidRDefault="00AD20A8" w:rsidP="008807A1">
      <w:pPr>
        <w:pStyle w:val="Normal1"/>
        <w:spacing w:line="240" w:lineRule="auto"/>
        <w:rPr>
          <w:rFonts w:ascii="Times" w:hAnsi="Times"/>
          <w:b/>
          <w:noProof/>
        </w:rPr>
      </w:pPr>
      <w:r>
        <w:rPr>
          <w:rFonts w:ascii="Times" w:hAnsi="Times"/>
          <w:b/>
          <w:noProof/>
        </w:rPr>
        <w:t xml:space="preserve">Figure S2. </w:t>
      </w:r>
      <w:r w:rsidRPr="00933BC9">
        <w:rPr>
          <w:rFonts w:ascii="Times" w:hAnsi="Times"/>
          <w:i/>
          <w:noProof/>
        </w:rPr>
        <w:t>Linear relationship of sensor output readings (in millivolts) to manual spectrophotometric readings of McFarland standards in stoppered Balsh tubes</w:t>
      </w:r>
      <w:r w:rsidRPr="00F861AA">
        <w:rPr>
          <w:rFonts w:ascii="Times" w:hAnsi="Times"/>
          <w:b/>
          <w:i/>
          <w:noProof/>
        </w:rPr>
        <w:t>.</w:t>
      </w:r>
    </w:p>
    <w:p w14:paraId="377AD7C1" w14:textId="77777777" w:rsidR="00C553E9" w:rsidRDefault="00C553E9" w:rsidP="008807A1">
      <w:pPr>
        <w:pStyle w:val="Normal1"/>
        <w:spacing w:line="240" w:lineRule="auto"/>
        <w:rPr>
          <w:rFonts w:ascii="Times" w:hAnsi="Times"/>
          <w:b/>
          <w:noProof/>
        </w:rPr>
      </w:pPr>
    </w:p>
    <w:p w14:paraId="7EB3D63C" w14:textId="77777777" w:rsidR="00C553E9" w:rsidRDefault="00C553E9" w:rsidP="008807A1">
      <w:pPr>
        <w:pStyle w:val="Normal1"/>
        <w:spacing w:line="240" w:lineRule="auto"/>
        <w:rPr>
          <w:rFonts w:ascii="Times" w:hAnsi="Times"/>
          <w:b/>
          <w:noProof/>
        </w:rPr>
      </w:pPr>
    </w:p>
    <w:p w14:paraId="542EB4CE" w14:textId="5BAE177E" w:rsidR="00C553E9" w:rsidRDefault="00E43A42" w:rsidP="008807A1">
      <w:pPr>
        <w:pStyle w:val="Normal1"/>
        <w:spacing w:line="240" w:lineRule="auto"/>
        <w:rPr>
          <w:rFonts w:ascii="Times" w:hAnsi="Times"/>
          <w:b/>
          <w:noProof/>
        </w:rPr>
      </w:pPr>
      <w:ins w:id="47" w:author="ElliottN" w:date="2017-03-24T05:36:00Z">
        <w:r>
          <w:rPr>
            <w:rFonts w:ascii="Times" w:hAnsi="Times"/>
            <w:b/>
            <w:noProof/>
            <w:rPrChange w:id="48" w:author="Unknown">
              <w:rPr>
                <w:noProof/>
              </w:rPr>
            </w:rPrChange>
          </w:rPr>
          <w:lastRenderedPageBreak/>
          <w:drawing>
            <wp:inline distT="0" distB="0" distL="0" distR="0" wp14:anchorId="40C83243" wp14:editId="2C26EF7D">
              <wp:extent cx="5943600" cy="4169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aker Metadata Display.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69410"/>
                      </a:xfrm>
                      <a:prstGeom prst="rect">
                        <a:avLst/>
                      </a:prstGeom>
                    </pic:spPr>
                  </pic:pic>
                </a:graphicData>
              </a:graphic>
            </wp:inline>
          </w:drawing>
        </w:r>
      </w:ins>
    </w:p>
    <w:p w14:paraId="1EDB2A2A" w14:textId="6D6CFA1E" w:rsidR="00C553E9" w:rsidRPr="00FB737C" w:rsidRDefault="00E43A42" w:rsidP="008807A1">
      <w:pPr>
        <w:pStyle w:val="Normal1"/>
        <w:spacing w:line="240" w:lineRule="auto"/>
        <w:rPr>
          <w:rFonts w:ascii="Times" w:hAnsi="Times"/>
          <w:noProof/>
        </w:rPr>
      </w:pPr>
      <w:r>
        <w:rPr>
          <w:rFonts w:ascii="Times" w:hAnsi="Times"/>
          <w:b/>
          <w:noProof/>
        </w:rPr>
        <w:t xml:space="preserve">Figure S3. </w:t>
      </w:r>
      <w:r w:rsidRPr="00FB737C">
        <w:rPr>
          <w:rFonts w:ascii="Times" w:hAnsi="Times"/>
          <w:i/>
          <w:noProof/>
        </w:rPr>
        <w:t>Tube rack sample metadata display.  Selectable tab</w:t>
      </w:r>
      <w:r w:rsidR="00222344" w:rsidRPr="00FB737C">
        <w:rPr>
          <w:rFonts w:ascii="Times" w:hAnsi="Times"/>
          <w:i/>
          <w:noProof/>
        </w:rPr>
        <w:t xml:space="preserve">s provide information for all tube rack channels for a complete eight channel rack.  </w:t>
      </w:r>
    </w:p>
    <w:p w14:paraId="29A37AAB" w14:textId="2F1B577A" w:rsidR="003841E6" w:rsidRPr="00C553E9" w:rsidRDefault="008807A1" w:rsidP="008807A1">
      <w:pPr>
        <w:pStyle w:val="Normal1"/>
        <w:spacing w:line="240" w:lineRule="auto"/>
        <w:rPr>
          <w:rFonts w:ascii="Times" w:hAnsi="Times"/>
          <w:b/>
          <w:noProof/>
        </w:rPr>
      </w:pPr>
      <w:r w:rsidRPr="00C553E9">
        <w:rPr>
          <w:rFonts w:ascii="Times" w:hAnsi="Times"/>
          <w:b/>
          <w:noProof/>
        </w:rPr>
        <w:t>Figures extracted from Petersen’s draft</w:t>
      </w:r>
    </w:p>
    <w:p w14:paraId="7FA5B64D" w14:textId="7CEB7130" w:rsidR="003841E6" w:rsidRDefault="008807A1" w:rsidP="008807A1">
      <w:pPr>
        <w:pStyle w:val="Normal1"/>
        <w:spacing w:line="240" w:lineRule="auto"/>
        <w:rPr>
          <w:rFonts w:ascii="Times" w:hAnsi="Times"/>
          <w:noProof/>
        </w:rPr>
      </w:pPr>
      <w:commentRangeStart w:id="49"/>
      <w:r>
        <w:rPr>
          <w:rFonts w:ascii="Times" w:hAnsi="Times"/>
          <w:noProof/>
        </w:rPr>
        <w:drawing>
          <wp:anchor distT="0" distB="0" distL="114300" distR="114300" simplePos="0" relativeHeight="251677696" behindDoc="0" locked="0" layoutInCell="1" allowOverlap="1" wp14:anchorId="4A8AE3E4" wp14:editId="3B568286">
            <wp:simplePos x="0" y="0"/>
            <wp:positionH relativeFrom="column">
              <wp:posOffset>497840</wp:posOffset>
            </wp:positionH>
            <wp:positionV relativeFrom="paragraph">
              <wp:posOffset>147320</wp:posOffset>
            </wp:positionV>
            <wp:extent cx="3811270" cy="318516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127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FB36B" w14:textId="77777777" w:rsidR="003841E6" w:rsidRDefault="003841E6" w:rsidP="006A5BA7">
      <w:pPr>
        <w:pStyle w:val="Normal1"/>
        <w:spacing w:line="360" w:lineRule="auto"/>
        <w:rPr>
          <w:rFonts w:ascii="Times" w:hAnsi="Times"/>
          <w:noProof/>
        </w:rPr>
      </w:pPr>
    </w:p>
    <w:p w14:paraId="73A2C4B1" w14:textId="776BC82D" w:rsidR="003841E6" w:rsidRDefault="003841E6" w:rsidP="006A5BA7">
      <w:pPr>
        <w:pStyle w:val="Normal1"/>
        <w:spacing w:line="360" w:lineRule="auto"/>
        <w:rPr>
          <w:rFonts w:ascii="Times" w:hAnsi="Times"/>
          <w:noProof/>
        </w:rPr>
      </w:pPr>
    </w:p>
    <w:p w14:paraId="4660BCAD" w14:textId="77777777" w:rsidR="003841E6" w:rsidRDefault="003841E6" w:rsidP="006A5BA7">
      <w:pPr>
        <w:pStyle w:val="Normal1"/>
        <w:spacing w:line="360" w:lineRule="auto"/>
        <w:rPr>
          <w:rFonts w:ascii="Times" w:hAnsi="Times"/>
          <w:noProof/>
        </w:rPr>
      </w:pPr>
    </w:p>
    <w:p w14:paraId="083314CA" w14:textId="77777777" w:rsidR="003841E6" w:rsidRDefault="003841E6" w:rsidP="006A5BA7">
      <w:pPr>
        <w:pStyle w:val="Normal1"/>
        <w:spacing w:line="360" w:lineRule="auto"/>
        <w:rPr>
          <w:rFonts w:ascii="Times" w:hAnsi="Times"/>
          <w:noProof/>
        </w:rPr>
      </w:pPr>
    </w:p>
    <w:p w14:paraId="2AB137FD" w14:textId="77777777" w:rsidR="003841E6" w:rsidRDefault="003841E6" w:rsidP="006A5BA7">
      <w:pPr>
        <w:pStyle w:val="Normal1"/>
        <w:spacing w:line="360" w:lineRule="auto"/>
        <w:rPr>
          <w:rFonts w:ascii="Times" w:hAnsi="Times"/>
          <w:noProof/>
        </w:rPr>
      </w:pPr>
    </w:p>
    <w:p w14:paraId="6BBDBDFF" w14:textId="3282307F" w:rsidR="003841E6" w:rsidRDefault="003841E6" w:rsidP="006A5BA7">
      <w:pPr>
        <w:pStyle w:val="Normal1"/>
        <w:spacing w:line="360" w:lineRule="auto"/>
        <w:rPr>
          <w:rFonts w:ascii="Times" w:hAnsi="Times"/>
          <w:noProof/>
        </w:rPr>
      </w:pPr>
    </w:p>
    <w:p w14:paraId="692EDEB7" w14:textId="77777777" w:rsidR="003841E6" w:rsidRDefault="003841E6" w:rsidP="006A5BA7">
      <w:pPr>
        <w:pStyle w:val="Normal1"/>
        <w:spacing w:line="360" w:lineRule="auto"/>
        <w:rPr>
          <w:rFonts w:ascii="Times" w:hAnsi="Times"/>
          <w:noProof/>
        </w:rPr>
      </w:pPr>
    </w:p>
    <w:p w14:paraId="4622EEB8" w14:textId="77777777" w:rsidR="003841E6" w:rsidRDefault="003841E6" w:rsidP="006A5BA7">
      <w:pPr>
        <w:pStyle w:val="Normal1"/>
        <w:spacing w:line="360" w:lineRule="auto"/>
        <w:rPr>
          <w:rFonts w:ascii="Times" w:hAnsi="Times"/>
          <w:noProof/>
        </w:rPr>
      </w:pPr>
    </w:p>
    <w:p w14:paraId="452CD353" w14:textId="08C4408C" w:rsidR="003841E6" w:rsidRDefault="008807A1" w:rsidP="006A5BA7">
      <w:pPr>
        <w:pStyle w:val="Normal1"/>
        <w:spacing w:line="360" w:lineRule="auto"/>
        <w:rPr>
          <w:rFonts w:ascii="Times" w:hAnsi="Times"/>
          <w:noProof/>
        </w:rPr>
      </w:pPr>
      <w:del w:id="50" w:author="ElliottN" w:date="2017-03-28T04:27:00Z">
        <w:r w:rsidDel="00FB737C">
          <w:rPr>
            <w:rFonts w:ascii="Times" w:hAnsi="Times"/>
            <w:noProof/>
            <w:rPrChange w:id="51" w:author="Unknown">
              <w:rPr>
                <w:noProof/>
              </w:rPr>
            </w:rPrChange>
          </w:rPr>
          <w:drawing>
            <wp:anchor distT="0" distB="0" distL="114300" distR="114300" simplePos="0" relativeHeight="251663360" behindDoc="0" locked="0" layoutInCell="1" allowOverlap="1" wp14:anchorId="0DDECCED" wp14:editId="797AC231">
              <wp:simplePos x="0" y="0"/>
              <wp:positionH relativeFrom="column">
                <wp:posOffset>479425</wp:posOffset>
              </wp:positionH>
              <wp:positionV relativeFrom="paragraph">
                <wp:posOffset>88265</wp:posOffset>
              </wp:positionV>
              <wp:extent cx="3716655" cy="1801495"/>
              <wp:effectExtent l="0" t="0" r="0" b="190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6655" cy="1801495"/>
                      </a:xfrm>
                      <a:prstGeom prst="rect">
                        <a:avLst/>
                      </a:prstGeom>
                      <a:noFill/>
                      <a:ln>
                        <a:noFill/>
                      </a:ln>
                    </pic:spPr>
                  </pic:pic>
                </a:graphicData>
              </a:graphic>
              <wp14:sizeRelH relativeFrom="page">
                <wp14:pctWidth>0</wp14:pctWidth>
              </wp14:sizeRelH>
              <wp14:sizeRelV relativeFrom="page">
                <wp14:pctHeight>0</wp14:pctHeight>
              </wp14:sizeRelV>
            </wp:anchor>
          </w:drawing>
        </w:r>
      </w:del>
      <w:commentRangeEnd w:id="49"/>
      <w:r w:rsidR="00442AA3">
        <w:rPr>
          <w:rStyle w:val="CommentReference"/>
        </w:rPr>
        <w:commentReference w:id="49"/>
      </w:r>
    </w:p>
    <w:p w14:paraId="63B3DFC2" w14:textId="77777777" w:rsidR="003841E6" w:rsidRDefault="003841E6" w:rsidP="006A5BA7">
      <w:pPr>
        <w:pStyle w:val="Normal1"/>
        <w:spacing w:line="360" w:lineRule="auto"/>
        <w:rPr>
          <w:rFonts w:ascii="Times" w:hAnsi="Times"/>
          <w:noProof/>
        </w:rPr>
      </w:pPr>
    </w:p>
    <w:p w14:paraId="069BEFB2" w14:textId="68B46260" w:rsidR="003841E6" w:rsidRDefault="003841E6" w:rsidP="006A5BA7">
      <w:pPr>
        <w:pStyle w:val="Normal1"/>
        <w:spacing w:line="360" w:lineRule="auto"/>
        <w:rPr>
          <w:rFonts w:ascii="Times" w:hAnsi="Times"/>
          <w:noProof/>
        </w:rPr>
      </w:pPr>
    </w:p>
    <w:p w14:paraId="27472774" w14:textId="34269FA1" w:rsidR="003841E6" w:rsidRDefault="003841E6" w:rsidP="006A5BA7">
      <w:pPr>
        <w:pStyle w:val="Normal1"/>
        <w:spacing w:line="360" w:lineRule="auto"/>
        <w:rPr>
          <w:rFonts w:ascii="Times" w:hAnsi="Times"/>
          <w:noProof/>
        </w:rPr>
      </w:pPr>
    </w:p>
    <w:p w14:paraId="6FC151EC" w14:textId="77777777" w:rsidR="003841E6" w:rsidRDefault="003841E6" w:rsidP="006A5BA7">
      <w:pPr>
        <w:pStyle w:val="Normal1"/>
        <w:spacing w:line="360" w:lineRule="auto"/>
        <w:rPr>
          <w:rFonts w:ascii="Times" w:hAnsi="Times"/>
          <w:noProof/>
        </w:rPr>
      </w:pPr>
    </w:p>
    <w:p w14:paraId="6670C132" w14:textId="3AF17970" w:rsidR="003841E6" w:rsidRDefault="008807A1" w:rsidP="006A5BA7">
      <w:pPr>
        <w:pStyle w:val="Normal1"/>
        <w:spacing w:line="360" w:lineRule="auto"/>
        <w:rPr>
          <w:rFonts w:ascii="Times" w:hAnsi="Times"/>
          <w:noProof/>
        </w:rPr>
      </w:pPr>
      <w:r>
        <w:rPr>
          <w:rFonts w:ascii="Times" w:hAnsi="Times"/>
          <w:noProof/>
        </w:rPr>
        <w:drawing>
          <wp:anchor distT="0" distB="0" distL="114300" distR="114300" simplePos="0" relativeHeight="251667456" behindDoc="0" locked="0" layoutInCell="1" allowOverlap="1" wp14:anchorId="04CDC42C" wp14:editId="3F899684">
            <wp:simplePos x="0" y="0"/>
            <wp:positionH relativeFrom="column">
              <wp:posOffset>544830</wp:posOffset>
            </wp:positionH>
            <wp:positionV relativeFrom="paragraph">
              <wp:posOffset>187325</wp:posOffset>
            </wp:positionV>
            <wp:extent cx="3620135" cy="2667000"/>
            <wp:effectExtent l="0" t="0" r="12065" b="0"/>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0135"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07BC0" w14:textId="5D44FED8" w:rsidR="003841E6" w:rsidRDefault="003841E6" w:rsidP="006A5BA7">
      <w:pPr>
        <w:pStyle w:val="Normal1"/>
        <w:spacing w:line="360" w:lineRule="auto"/>
        <w:rPr>
          <w:rFonts w:ascii="Times" w:hAnsi="Times"/>
          <w:noProof/>
        </w:rPr>
      </w:pPr>
    </w:p>
    <w:p w14:paraId="23882D66" w14:textId="23B793B6" w:rsidR="003841E6" w:rsidRDefault="003841E6" w:rsidP="006A5BA7">
      <w:pPr>
        <w:pStyle w:val="Normal1"/>
        <w:spacing w:line="360" w:lineRule="auto"/>
        <w:rPr>
          <w:rFonts w:ascii="Times" w:hAnsi="Times"/>
          <w:noProof/>
        </w:rPr>
      </w:pPr>
    </w:p>
    <w:p w14:paraId="3A4261D2" w14:textId="77777777" w:rsidR="003841E6" w:rsidRDefault="003841E6" w:rsidP="006A5BA7">
      <w:pPr>
        <w:pStyle w:val="Normal1"/>
        <w:spacing w:line="360" w:lineRule="auto"/>
        <w:rPr>
          <w:rFonts w:ascii="Times" w:hAnsi="Times"/>
          <w:noProof/>
        </w:rPr>
      </w:pPr>
    </w:p>
    <w:p w14:paraId="1FAF7EDF" w14:textId="5D14E8A8" w:rsidR="003841E6" w:rsidRDefault="003841E6" w:rsidP="006A5BA7">
      <w:pPr>
        <w:pStyle w:val="Normal1"/>
        <w:spacing w:line="360" w:lineRule="auto"/>
        <w:rPr>
          <w:rFonts w:ascii="Times" w:hAnsi="Times"/>
          <w:noProof/>
        </w:rPr>
      </w:pPr>
    </w:p>
    <w:p w14:paraId="2AA2F2BA" w14:textId="7F43B471" w:rsidR="003841E6" w:rsidRDefault="003841E6" w:rsidP="006A5BA7">
      <w:pPr>
        <w:pStyle w:val="Normal1"/>
        <w:spacing w:line="360" w:lineRule="auto"/>
        <w:rPr>
          <w:rFonts w:ascii="Times" w:hAnsi="Times"/>
          <w:noProof/>
        </w:rPr>
      </w:pPr>
    </w:p>
    <w:p w14:paraId="48468883" w14:textId="5BAA8351" w:rsidR="003841E6" w:rsidRDefault="003841E6" w:rsidP="006A5BA7">
      <w:pPr>
        <w:pStyle w:val="Normal1"/>
        <w:spacing w:line="360" w:lineRule="auto"/>
        <w:rPr>
          <w:rFonts w:ascii="Times" w:hAnsi="Times"/>
          <w:noProof/>
        </w:rPr>
      </w:pPr>
    </w:p>
    <w:p w14:paraId="54EFD33E" w14:textId="212955FB" w:rsidR="003841E6" w:rsidRPr="00C553E9" w:rsidRDefault="008807A1" w:rsidP="006A5BA7">
      <w:pPr>
        <w:pStyle w:val="Normal1"/>
        <w:spacing w:line="360" w:lineRule="auto"/>
        <w:rPr>
          <w:rFonts w:ascii="Times" w:hAnsi="Times"/>
          <w:b/>
          <w:noProof/>
        </w:rPr>
      </w:pPr>
      <w:r w:rsidRPr="00C553E9">
        <w:rPr>
          <w:rFonts w:ascii="Times" w:hAnsi="Times"/>
          <w:b/>
          <w:noProof/>
        </w:rPr>
        <w:t>Flow Diagrams from Jonathan</w:t>
      </w:r>
    </w:p>
    <w:p w14:paraId="3BD0F0F4" w14:textId="7960E253" w:rsidR="003841E6" w:rsidRDefault="003841E6" w:rsidP="006A5BA7">
      <w:pPr>
        <w:pStyle w:val="Normal1"/>
        <w:spacing w:line="360" w:lineRule="auto"/>
        <w:rPr>
          <w:rFonts w:ascii="Times" w:hAnsi="Times"/>
          <w:noProof/>
        </w:rPr>
      </w:pPr>
      <w:r>
        <w:rPr>
          <w:rFonts w:ascii="Times" w:hAnsi="Times"/>
          <w:noProof/>
        </w:rPr>
        <w:drawing>
          <wp:anchor distT="0" distB="0" distL="114300" distR="114300" simplePos="0" relativeHeight="251673600" behindDoc="0" locked="0" layoutInCell="1" allowOverlap="1" wp14:anchorId="67A475AF" wp14:editId="33953D2C">
            <wp:simplePos x="0" y="0"/>
            <wp:positionH relativeFrom="column">
              <wp:posOffset>1736090</wp:posOffset>
            </wp:positionH>
            <wp:positionV relativeFrom="paragraph">
              <wp:posOffset>588645</wp:posOffset>
            </wp:positionV>
            <wp:extent cx="4065270" cy="2219960"/>
            <wp:effectExtent l="0" t="0" r="0" b="0"/>
            <wp:wrapSquare wrapText="bothSides"/>
            <wp:docPr id="6" name="Picture 6" descr="Macintosh HD:Users:davidallanstahl:Library:Containers:com.apple.mail:Data:Library:Mail Downloads:CB720038-6E6E-4DCD-AFCC-C2713EE41512:Normal Operating Lo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allanstahl:Library:Containers:com.apple.mail:Data:Library:Mail Downloads:CB720038-6E6E-4DCD-AFCC-C2713EE41512:Normal Operating Loop.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5270" cy="2219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669504" behindDoc="0" locked="0" layoutInCell="1" allowOverlap="1" wp14:anchorId="35F35EFC" wp14:editId="767F5C69">
            <wp:simplePos x="0" y="0"/>
            <wp:positionH relativeFrom="column">
              <wp:posOffset>-499110</wp:posOffset>
            </wp:positionH>
            <wp:positionV relativeFrom="paragraph">
              <wp:posOffset>260350</wp:posOffset>
            </wp:positionV>
            <wp:extent cx="2044700" cy="3417570"/>
            <wp:effectExtent l="0" t="0" r="0" b="0"/>
            <wp:wrapSquare wrapText="bothSides"/>
            <wp:docPr id="5" name="Picture 5" descr="Macintosh HD:Users:davidallanstahl:Library:Containers:com.apple.mail:Data:Library:Mail Downloads:1F0E4BA8-2AEE-4025-87AC-C346CCCD720B:Debug Lo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allanstahl:Library:Containers:com.apple.mail:Data:Library:Mail Downloads:1F0E4BA8-2AEE-4025-87AC-C346CCCD720B:Debug Loop.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700"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885CC" w14:textId="0D558172" w:rsidR="003841E6" w:rsidRDefault="003841E6" w:rsidP="006A5BA7">
      <w:pPr>
        <w:pStyle w:val="Normal1"/>
        <w:spacing w:line="360" w:lineRule="auto"/>
        <w:rPr>
          <w:rFonts w:ascii="Times" w:hAnsi="Times"/>
          <w:noProof/>
        </w:rPr>
      </w:pPr>
    </w:p>
    <w:p w14:paraId="16F1D60D" w14:textId="1A5A0694" w:rsidR="003841E6" w:rsidRDefault="003841E6" w:rsidP="006A5BA7">
      <w:pPr>
        <w:pStyle w:val="Normal1"/>
        <w:spacing w:line="360" w:lineRule="auto"/>
        <w:rPr>
          <w:rFonts w:ascii="Times" w:hAnsi="Times"/>
          <w:noProof/>
        </w:rPr>
      </w:pPr>
    </w:p>
    <w:p w14:paraId="56AD7CA0" w14:textId="7946E77D" w:rsidR="003841E6" w:rsidRDefault="003841E6" w:rsidP="006A5BA7">
      <w:pPr>
        <w:pStyle w:val="Normal1"/>
        <w:spacing w:line="360" w:lineRule="auto"/>
        <w:rPr>
          <w:rFonts w:ascii="Times" w:hAnsi="Times"/>
          <w:noProof/>
        </w:rPr>
      </w:pPr>
      <w:r>
        <w:rPr>
          <w:rFonts w:ascii="Times" w:hAnsi="Times"/>
          <w:noProof/>
        </w:rPr>
        <w:drawing>
          <wp:anchor distT="0" distB="0" distL="114300" distR="114300" simplePos="0" relativeHeight="251675648" behindDoc="0" locked="0" layoutInCell="1" allowOverlap="1" wp14:anchorId="43B2DEB3" wp14:editId="2EDBD826">
            <wp:simplePos x="0" y="0"/>
            <wp:positionH relativeFrom="column">
              <wp:posOffset>-914400</wp:posOffset>
            </wp:positionH>
            <wp:positionV relativeFrom="paragraph">
              <wp:posOffset>303530</wp:posOffset>
            </wp:positionV>
            <wp:extent cx="5080635" cy="4215130"/>
            <wp:effectExtent l="0" t="0" r="0" b="0"/>
            <wp:wrapSquare wrapText="bothSides"/>
            <wp:docPr id="8" name="Picture 8" descr="Macintosh HD:Users:davidallanstahl:Library:Containers:com.apple.mail:Data:Library:Mail Downloads:A0B34431-7AAF-4B31-A732-7512951DB42B:Overvi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allanstahl:Library:Containers:com.apple.mail:Data:Library:Mail Downloads:A0B34431-7AAF-4B31-A732-7512951DB42B:Overview.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635" cy="421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92E00A" w14:textId="19A2034F" w:rsidR="003841E6" w:rsidRDefault="003841E6" w:rsidP="006A5BA7">
      <w:pPr>
        <w:pStyle w:val="Normal1"/>
        <w:spacing w:line="360" w:lineRule="auto"/>
        <w:rPr>
          <w:rFonts w:ascii="Times" w:hAnsi="Times"/>
          <w:noProof/>
        </w:rPr>
      </w:pPr>
    </w:p>
    <w:p w14:paraId="15A9B847" w14:textId="77777777" w:rsidR="003841E6" w:rsidRDefault="003841E6" w:rsidP="006A5BA7">
      <w:pPr>
        <w:pStyle w:val="Normal1"/>
        <w:spacing w:line="360" w:lineRule="auto"/>
        <w:rPr>
          <w:rFonts w:ascii="Times" w:hAnsi="Times"/>
          <w:noProof/>
        </w:rPr>
      </w:pPr>
    </w:p>
    <w:p w14:paraId="2B0F2AB3" w14:textId="1942633C" w:rsidR="003841E6" w:rsidRDefault="003841E6" w:rsidP="006A5BA7">
      <w:pPr>
        <w:pStyle w:val="Normal1"/>
        <w:spacing w:line="360" w:lineRule="auto"/>
        <w:rPr>
          <w:rFonts w:ascii="Times" w:hAnsi="Times"/>
          <w:noProof/>
        </w:rPr>
      </w:pPr>
    </w:p>
    <w:p w14:paraId="7FE5E3A0" w14:textId="58000C69" w:rsidR="003841E6" w:rsidRDefault="003841E6" w:rsidP="006A5BA7">
      <w:pPr>
        <w:pStyle w:val="Normal1"/>
        <w:spacing w:line="360" w:lineRule="auto"/>
        <w:rPr>
          <w:rFonts w:ascii="Times" w:hAnsi="Times"/>
          <w:noProof/>
        </w:rPr>
      </w:pPr>
    </w:p>
    <w:p w14:paraId="315A5FB8" w14:textId="77777777" w:rsidR="003841E6" w:rsidRDefault="003841E6" w:rsidP="006A5BA7">
      <w:pPr>
        <w:pStyle w:val="Normal1"/>
        <w:spacing w:line="360" w:lineRule="auto"/>
        <w:rPr>
          <w:rFonts w:ascii="Times" w:hAnsi="Times"/>
          <w:noProof/>
        </w:rPr>
      </w:pPr>
    </w:p>
    <w:p w14:paraId="7316F394" w14:textId="634E3599" w:rsidR="003841E6" w:rsidRDefault="003841E6" w:rsidP="006A5BA7">
      <w:pPr>
        <w:pStyle w:val="Normal1"/>
        <w:spacing w:line="360" w:lineRule="auto"/>
        <w:rPr>
          <w:rFonts w:ascii="Times" w:hAnsi="Times"/>
          <w:noProof/>
        </w:rPr>
      </w:pPr>
    </w:p>
    <w:p w14:paraId="528B5785" w14:textId="4A6B2891" w:rsidR="003841E6" w:rsidRDefault="007F115B" w:rsidP="006A5BA7">
      <w:pPr>
        <w:pStyle w:val="Normal1"/>
        <w:spacing w:line="360" w:lineRule="auto"/>
        <w:rPr>
          <w:rFonts w:ascii="Times" w:hAnsi="Times"/>
          <w:noProof/>
        </w:rPr>
      </w:pPr>
      <w:r>
        <w:rPr>
          <w:rFonts w:ascii="Times" w:hAnsi="Times"/>
          <w:noProof/>
        </w:rPr>
        <w:drawing>
          <wp:anchor distT="0" distB="0" distL="114300" distR="114300" simplePos="0" relativeHeight="251671552" behindDoc="0" locked="0" layoutInCell="1" allowOverlap="1" wp14:anchorId="222382D6" wp14:editId="73B8BC43">
            <wp:simplePos x="0" y="0"/>
            <wp:positionH relativeFrom="column">
              <wp:posOffset>-5147310</wp:posOffset>
            </wp:positionH>
            <wp:positionV relativeFrom="paragraph">
              <wp:posOffset>2172335</wp:posOffset>
            </wp:positionV>
            <wp:extent cx="5149215" cy="3472815"/>
            <wp:effectExtent l="0" t="0" r="0" b="0"/>
            <wp:wrapSquare wrapText="bothSides"/>
            <wp:docPr id="7" name="Picture 7" descr="Macintosh HD:Users:davidallanstahl:Library:Containers:com.apple.mail:Data:Library:Mail Downloads:A736920E-2015-4AFF-9AB9-EFD878075B29:Calibr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vidallanstahl:Library:Containers:com.apple.mail:Data:Library:Mail Downloads:A736920E-2015-4AFF-9AB9-EFD878075B29:Calibration.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9215" cy="3472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98C78" w14:textId="77777777" w:rsidR="00270831" w:rsidRDefault="007F115B" w:rsidP="006A5BA7">
      <w:pPr>
        <w:pStyle w:val="Normal1"/>
        <w:spacing w:line="360" w:lineRule="auto"/>
        <w:rPr>
          <w:rFonts w:ascii="Times" w:hAnsi="Times"/>
          <w:noProof/>
        </w:rPr>
      </w:pPr>
      <w:r>
        <w:rPr>
          <w:rFonts w:ascii="Times" w:hAnsi="Times"/>
          <w:noProof/>
        </w:rPr>
        <w:lastRenderedPageBreak/>
        <w:pict w14:anchorId="5EFB03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527.45pt">
            <v:imagedata r:id="rId28" o:title="IMG_0426"/>
          </v:shape>
        </w:pict>
      </w:r>
    </w:p>
    <w:p w14:paraId="46A972BE" w14:textId="4B51D06B" w:rsidR="003841E6" w:rsidRDefault="00F0100C" w:rsidP="006A5BA7">
      <w:pPr>
        <w:pStyle w:val="Normal1"/>
        <w:spacing w:line="360" w:lineRule="auto"/>
        <w:rPr>
          <w:rFonts w:ascii="Times" w:hAnsi="Times"/>
          <w:noProof/>
        </w:rPr>
      </w:pPr>
      <w:r>
        <w:rPr>
          <w:rFonts w:ascii="Times" w:hAnsi="Times"/>
          <w:noProof/>
        </w:rPr>
        <w:lastRenderedPageBreak/>
        <w:t>A</w:t>
      </w:r>
      <w:r w:rsidR="007F115B">
        <w:rPr>
          <w:rFonts w:ascii="Times" w:hAnsi="Times"/>
          <w:noProof/>
        </w:rPr>
        <w:pict w14:anchorId="0F526976">
          <v:shape id="_x0000_i1026" type="#_x0000_t75" style="width:467.15pt;height:179.15pt">
            <v:imagedata r:id="rId29" o:title="IMG_0428"/>
          </v:shape>
        </w:pict>
      </w:r>
    </w:p>
    <w:p w14:paraId="40101FE9" w14:textId="77777777" w:rsidR="00BB1D85" w:rsidRDefault="00BB1D85" w:rsidP="006A5BA7">
      <w:pPr>
        <w:pStyle w:val="Normal1"/>
        <w:spacing w:line="360" w:lineRule="auto"/>
        <w:rPr>
          <w:rFonts w:ascii="Times" w:hAnsi="Times"/>
          <w:noProof/>
        </w:rPr>
      </w:pPr>
    </w:p>
    <w:p w14:paraId="45A4F460" w14:textId="2381088A" w:rsidR="00BB1D85" w:rsidRDefault="00BB1D85" w:rsidP="006A5BA7">
      <w:pPr>
        <w:pStyle w:val="Normal1"/>
        <w:spacing w:line="360" w:lineRule="auto"/>
        <w:rPr>
          <w:rFonts w:ascii="Times" w:hAnsi="Times"/>
          <w:noProof/>
        </w:rPr>
      </w:pPr>
      <w:r>
        <w:rPr>
          <w:rFonts w:ascii="Times" w:hAnsi="Times"/>
          <w:noProof/>
        </w:rPr>
        <w:drawing>
          <wp:inline distT="0" distB="0" distL="0" distR="0" wp14:anchorId="155BC7D7" wp14:editId="5E2FCFB3">
            <wp:extent cx="5943600" cy="4457700"/>
            <wp:effectExtent l="0" t="0" r="0" b="0"/>
            <wp:docPr id="20" name="Picture 20" descr="C:\Users\ElliottN\Desktop\ODIn\Images\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liottN\Desktop\ODIn\Images\Picture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BB1D8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essica Hardwicke" w:date="2017-04-10T15:05:00Z" w:initials="JH">
    <w:p w14:paraId="4DBACBEE" w14:textId="15AA5DB2" w:rsidR="00455359" w:rsidRDefault="00455359">
      <w:pPr>
        <w:pStyle w:val="CommentText"/>
      </w:pPr>
      <w:r>
        <w:rPr>
          <w:rStyle w:val="CommentReference"/>
        </w:rPr>
        <w:annotationRef/>
      </w:r>
      <w:r>
        <w:t xml:space="preserve">I think here might be a good place to pitch open science hardware. </w:t>
      </w:r>
    </w:p>
  </w:comment>
  <w:comment w:id="3" w:author="Jessica Hardwicke" w:date="2017-04-10T15:02:00Z" w:initials="JH">
    <w:p w14:paraId="6EB78197" w14:textId="1F1397FF" w:rsidR="003C600A" w:rsidRDefault="003C600A">
      <w:pPr>
        <w:pStyle w:val="CommentText"/>
      </w:pPr>
      <w:r>
        <w:rPr>
          <w:rStyle w:val="CommentReference"/>
        </w:rPr>
        <w:annotationRef/>
      </w:r>
      <w:r>
        <w:t>Could you just say “Balch-</w:t>
      </w:r>
      <w:r w:rsidR="00455359">
        <w:t xml:space="preserve">type” tubes? That’s how the DSMZ refers to them. </w:t>
      </w:r>
    </w:p>
  </w:comment>
  <w:comment w:id="11" w:author="David A. Stahl" w:date="2017-01-24T17:37:00Z" w:initials="DAS">
    <w:p w14:paraId="01A93320" w14:textId="3907046C" w:rsidR="00264386" w:rsidRDefault="00264386">
      <w:pPr>
        <w:pStyle w:val="CommentText"/>
      </w:pPr>
      <w:r>
        <w:rPr>
          <w:rStyle w:val="CommentReference"/>
        </w:rPr>
        <w:annotationRef/>
      </w:r>
      <w:proofErr w:type="spellStart"/>
      <w:r>
        <w:t>Nejc</w:t>
      </w:r>
      <w:proofErr w:type="spellEnd"/>
      <w:r>
        <w:t xml:space="preserve"> – can you provide a numerical description of precision, some statistical test demonstrating that different growth/yield data displayed in Figure 2 are statistically different?</w:t>
      </w:r>
    </w:p>
  </w:comment>
  <w:comment w:id="19" w:author="jsebrof" w:date="2017-02-22T21:24:00Z" w:initials="j">
    <w:p w14:paraId="3B3D95E5" w14:textId="2EA14D9F" w:rsidR="004C4DF3" w:rsidRDefault="004C4DF3">
      <w:pPr>
        <w:pStyle w:val="CommentText"/>
      </w:pPr>
      <w:r>
        <w:rPr>
          <w:rStyle w:val="CommentReference"/>
        </w:rPr>
        <w:annotationRef/>
      </w:r>
      <w:r>
        <w:t>Maybe the Figure S1 block diagram, or the as yet undrawn circuit diagram for the Control Box?</w:t>
      </w:r>
    </w:p>
  </w:comment>
  <w:comment w:id="32" w:author="David A. Stahl" w:date="2017-01-25T09:44:00Z" w:initials="DAS">
    <w:p w14:paraId="428058D6" w14:textId="6F0128E5" w:rsidR="00264386" w:rsidRDefault="00264386">
      <w:pPr>
        <w:pStyle w:val="CommentText"/>
      </w:pPr>
      <w:r>
        <w:rPr>
          <w:rStyle w:val="CommentReference"/>
        </w:rPr>
        <w:annotationRef/>
      </w:r>
      <w:r>
        <w:t>Supply manufacture, City, State for all components</w:t>
      </w:r>
    </w:p>
  </w:comment>
  <w:comment w:id="33" w:author="jsebrof" w:date="2017-02-22T21:01:00Z" w:initials="j">
    <w:p w14:paraId="5868A600" w14:textId="5EBB61B2" w:rsidR="00195622" w:rsidRDefault="00195622">
      <w:pPr>
        <w:pStyle w:val="CommentText"/>
      </w:pPr>
      <w:r>
        <w:rPr>
          <w:rStyle w:val="CommentReference"/>
        </w:rPr>
        <w:annotationRef/>
      </w:r>
      <w:r>
        <w:t xml:space="preserve">Our microcontroller </w:t>
      </w:r>
      <w:r w:rsidR="00442AA3">
        <w:t xml:space="preserve">is made by Atmel, but probably more importantly is assembled into a small-board computer package by Arduino in </w:t>
      </w:r>
      <w:proofErr w:type="spellStart"/>
      <w:r w:rsidR="00442AA3" w:rsidRPr="00442AA3">
        <w:t>Scarmagno</w:t>
      </w:r>
      <w:proofErr w:type="spellEnd"/>
      <w:r w:rsidR="00442AA3" w:rsidRPr="00442AA3">
        <w:t>, Italy</w:t>
      </w:r>
      <w:r w:rsidR="00442AA3">
        <w:t xml:space="preserve"> as a part of their Arduino Mega 2560 product, which is what we use as our </w:t>
      </w:r>
      <w:proofErr w:type="spellStart"/>
      <w:r w:rsidR="00442AA3">
        <w:t>ODIn</w:t>
      </w:r>
      <w:proofErr w:type="spellEnd"/>
      <w:r w:rsidR="00442AA3">
        <w:t xml:space="preserve"> machine controller.</w:t>
      </w:r>
    </w:p>
  </w:comment>
  <w:comment w:id="34" w:author="jsebrof" w:date="2017-02-22T21:04:00Z" w:initials="j">
    <w:p w14:paraId="3E29E22E" w14:textId="056CFC25" w:rsidR="00442AA3" w:rsidRDefault="00442AA3">
      <w:pPr>
        <w:pStyle w:val="CommentText"/>
      </w:pPr>
      <w:r>
        <w:rPr>
          <w:rStyle w:val="CommentReference"/>
        </w:rPr>
        <w:annotationRef/>
      </w:r>
      <w:r>
        <w:t xml:space="preserve">Consider revising to “A </w:t>
      </w:r>
      <w:r w:rsidRPr="00A9228B">
        <w:rPr>
          <w:rFonts w:ascii="Times" w:eastAsia="Times New Roman" w:hAnsi="Times" w:cs="Times New Roman"/>
        </w:rPr>
        <w:t xml:space="preserve">Delta Electronics PMT-12V100W1A 100 W AC/DC converter </w:t>
      </w:r>
      <w:r>
        <w:rPr>
          <w:rFonts w:ascii="Times" w:eastAsia="Times New Roman" w:hAnsi="Times" w:cs="Times New Roman"/>
        </w:rPr>
        <w:t xml:space="preserve">is used to provide </w:t>
      </w:r>
      <w:r w:rsidRPr="00A9228B">
        <w:rPr>
          <w:rFonts w:ascii="Times" w:eastAsia="Times New Roman" w:hAnsi="Times" w:cs="Times New Roman"/>
        </w:rPr>
        <w:t>12 V</w:t>
      </w:r>
      <w:r>
        <w:rPr>
          <w:rFonts w:ascii="Times" w:eastAsia="Times New Roman" w:hAnsi="Times" w:cs="Times New Roman"/>
        </w:rPr>
        <w:t xml:space="preserve"> power</w:t>
      </w:r>
      <w:r w:rsidRPr="00A9228B">
        <w:rPr>
          <w:rFonts w:ascii="Times" w:eastAsia="Times New Roman" w:hAnsi="Times" w:cs="Times New Roman"/>
        </w:rPr>
        <w:t xml:space="preserve"> for linear actuator power source</w:t>
      </w:r>
      <w:r>
        <w:rPr>
          <w:rFonts w:ascii="Times" w:eastAsia="Times New Roman" w:hAnsi="Times" w:cs="Times New Roman"/>
        </w:rPr>
        <w:t>, and to be down converted for use by the system</w:t>
      </w:r>
      <w:r w:rsidRPr="00A9228B">
        <w:rPr>
          <w:rFonts w:ascii="Times" w:eastAsia="Times New Roman" w:hAnsi="Times" w:cs="Times New Roman"/>
        </w:rPr>
        <w:t>.</w:t>
      </w:r>
      <w:r>
        <w:rPr>
          <w:rStyle w:val="CommentReference"/>
        </w:rPr>
        <w:annotationRef/>
      </w:r>
      <w:r>
        <w:rPr>
          <w:rFonts w:ascii="Times" w:eastAsia="Times New Roman" w:hAnsi="Times" w:cs="Times New Roman"/>
        </w:rPr>
        <w:t>“</w:t>
      </w:r>
    </w:p>
  </w:comment>
  <w:comment w:id="49" w:author="jsebrof" w:date="2017-02-22T21:07:00Z" w:initials="j">
    <w:p w14:paraId="4111DB67" w14:textId="7A74E3FA" w:rsidR="00442AA3" w:rsidRDefault="00442AA3">
      <w:pPr>
        <w:pStyle w:val="CommentText"/>
      </w:pPr>
      <w:r>
        <w:rPr>
          <w:rStyle w:val="CommentReference"/>
        </w:rPr>
        <w:annotationRef/>
      </w:r>
      <w:r>
        <w:t>These figures are a little bit inaccurate and out-of-date. I can supply an updated four section amplifier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BACBEE" w15:done="0"/>
  <w15:commentEx w15:paraId="6EB78197" w15:done="0"/>
  <w15:commentEx w15:paraId="01A93320" w15:done="0"/>
  <w15:commentEx w15:paraId="3B3D95E5" w15:done="0"/>
  <w15:commentEx w15:paraId="428058D6" w15:done="0"/>
  <w15:commentEx w15:paraId="5868A600" w15:done="0"/>
  <w15:commentEx w15:paraId="3E29E22E" w15:done="0"/>
  <w15:commentEx w15:paraId="4111DB6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95F26" w14:textId="77777777" w:rsidR="005A0745" w:rsidRDefault="005A0745" w:rsidP="00066837">
      <w:pPr>
        <w:spacing w:after="0" w:line="240" w:lineRule="auto"/>
      </w:pPr>
      <w:r>
        <w:separator/>
      </w:r>
    </w:p>
  </w:endnote>
  <w:endnote w:type="continuationSeparator" w:id="0">
    <w:p w14:paraId="2297C3DF" w14:textId="77777777" w:rsidR="005A0745" w:rsidRDefault="005A0745" w:rsidP="00066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737AA" w14:textId="77777777" w:rsidR="005A0745" w:rsidRDefault="005A0745" w:rsidP="00066837">
      <w:pPr>
        <w:spacing w:after="0" w:line="240" w:lineRule="auto"/>
      </w:pPr>
      <w:r>
        <w:separator/>
      </w:r>
    </w:p>
  </w:footnote>
  <w:footnote w:type="continuationSeparator" w:id="0">
    <w:p w14:paraId="2A401C71" w14:textId="77777777" w:rsidR="005A0745" w:rsidRDefault="005A0745" w:rsidP="0006683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E8362A"/>
    <w:multiLevelType w:val="hybridMultilevel"/>
    <w:tmpl w:val="4B381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Hardwicke">
    <w15:presenceInfo w15:providerId="None" w15:userId="Jessica Hardwi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64748"/>
    <w:rsid w:val="00006600"/>
    <w:rsid w:val="000076A1"/>
    <w:rsid w:val="00015DF7"/>
    <w:rsid w:val="00017BB0"/>
    <w:rsid w:val="000476BF"/>
    <w:rsid w:val="00066837"/>
    <w:rsid w:val="00076842"/>
    <w:rsid w:val="00084BE9"/>
    <w:rsid w:val="00087A3F"/>
    <w:rsid w:val="00090C89"/>
    <w:rsid w:val="000C7359"/>
    <w:rsid w:val="000E4745"/>
    <w:rsid w:val="001064E4"/>
    <w:rsid w:val="00113380"/>
    <w:rsid w:val="0013777E"/>
    <w:rsid w:val="00142C1A"/>
    <w:rsid w:val="00146FB4"/>
    <w:rsid w:val="0017463E"/>
    <w:rsid w:val="00195622"/>
    <w:rsid w:val="001A0EAE"/>
    <w:rsid w:val="001C6ED2"/>
    <w:rsid w:val="001C7A00"/>
    <w:rsid w:val="001E1E6E"/>
    <w:rsid w:val="001F6F0C"/>
    <w:rsid w:val="00222344"/>
    <w:rsid w:val="00232A3D"/>
    <w:rsid w:val="00243E9B"/>
    <w:rsid w:val="00264386"/>
    <w:rsid w:val="00270831"/>
    <w:rsid w:val="00277646"/>
    <w:rsid w:val="002A32F6"/>
    <w:rsid w:val="002A57E8"/>
    <w:rsid w:val="002B3C1B"/>
    <w:rsid w:val="002F68A6"/>
    <w:rsid w:val="003011E0"/>
    <w:rsid w:val="003014CE"/>
    <w:rsid w:val="003050F1"/>
    <w:rsid w:val="003065F9"/>
    <w:rsid w:val="003366F6"/>
    <w:rsid w:val="003375AF"/>
    <w:rsid w:val="00347900"/>
    <w:rsid w:val="00371F02"/>
    <w:rsid w:val="003833C3"/>
    <w:rsid w:val="003841E6"/>
    <w:rsid w:val="003861C9"/>
    <w:rsid w:val="003C04D4"/>
    <w:rsid w:val="003C600A"/>
    <w:rsid w:val="003D2B27"/>
    <w:rsid w:val="003F093F"/>
    <w:rsid w:val="003F64EC"/>
    <w:rsid w:val="003F6DB7"/>
    <w:rsid w:val="0040355B"/>
    <w:rsid w:val="00421DF9"/>
    <w:rsid w:val="0044145A"/>
    <w:rsid w:val="00442AA3"/>
    <w:rsid w:val="00446F8C"/>
    <w:rsid w:val="00455359"/>
    <w:rsid w:val="00462429"/>
    <w:rsid w:val="00464748"/>
    <w:rsid w:val="004655B4"/>
    <w:rsid w:val="00475E29"/>
    <w:rsid w:val="00476F08"/>
    <w:rsid w:val="00496C29"/>
    <w:rsid w:val="004A3182"/>
    <w:rsid w:val="004C4DF3"/>
    <w:rsid w:val="004D1171"/>
    <w:rsid w:val="004E47E9"/>
    <w:rsid w:val="004F5E7D"/>
    <w:rsid w:val="00506520"/>
    <w:rsid w:val="005079EF"/>
    <w:rsid w:val="005161A2"/>
    <w:rsid w:val="005237D2"/>
    <w:rsid w:val="005249B7"/>
    <w:rsid w:val="00535430"/>
    <w:rsid w:val="00547500"/>
    <w:rsid w:val="00567F06"/>
    <w:rsid w:val="00586009"/>
    <w:rsid w:val="005A0745"/>
    <w:rsid w:val="005B0C31"/>
    <w:rsid w:val="005D51A7"/>
    <w:rsid w:val="005F4645"/>
    <w:rsid w:val="005F795A"/>
    <w:rsid w:val="00603479"/>
    <w:rsid w:val="006265A8"/>
    <w:rsid w:val="006328DA"/>
    <w:rsid w:val="006710C0"/>
    <w:rsid w:val="006A0B8A"/>
    <w:rsid w:val="006A48ED"/>
    <w:rsid w:val="006A5BA7"/>
    <w:rsid w:val="006B74C3"/>
    <w:rsid w:val="006C09F9"/>
    <w:rsid w:val="006C375C"/>
    <w:rsid w:val="006F33BE"/>
    <w:rsid w:val="006F4A26"/>
    <w:rsid w:val="00700C28"/>
    <w:rsid w:val="007373FA"/>
    <w:rsid w:val="007659D6"/>
    <w:rsid w:val="007664B8"/>
    <w:rsid w:val="00771277"/>
    <w:rsid w:val="00774CBB"/>
    <w:rsid w:val="00776029"/>
    <w:rsid w:val="00780513"/>
    <w:rsid w:val="007B22E9"/>
    <w:rsid w:val="007F115B"/>
    <w:rsid w:val="007F74DF"/>
    <w:rsid w:val="008226A8"/>
    <w:rsid w:val="00843307"/>
    <w:rsid w:val="008443A5"/>
    <w:rsid w:val="00844DA5"/>
    <w:rsid w:val="0084587C"/>
    <w:rsid w:val="008559A8"/>
    <w:rsid w:val="008766C0"/>
    <w:rsid w:val="008807A1"/>
    <w:rsid w:val="00895E2A"/>
    <w:rsid w:val="008A03BE"/>
    <w:rsid w:val="008D7A0F"/>
    <w:rsid w:val="008E29FA"/>
    <w:rsid w:val="008E76EE"/>
    <w:rsid w:val="009024BA"/>
    <w:rsid w:val="00902AE2"/>
    <w:rsid w:val="0092330C"/>
    <w:rsid w:val="00933BC9"/>
    <w:rsid w:val="00955C61"/>
    <w:rsid w:val="00962721"/>
    <w:rsid w:val="00967E01"/>
    <w:rsid w:val="009703CA"/>
    <w:rsid w:val="009714EA"/>
    <w:rsid w:val="009878E7"/>
    <w:rsid w:val="009A3354"/>
    <w:rsid w:val="009C2772"/>
    <w:rsid w:val="009D2703"/>
    <w:rsid w:val="00A10DF7"/>
    <w:rsid w:val="00A35353"/>
    <w:rsid w:val="00A42120"/>
    <w:rsid w:val="00A4648F"/>
    <w:rsid w:val="00A54D2B"/>
    <w:rsid w:val="00A55A42"/>
    <w:rsid w:val="00A63449"/>
    <w:rsid w:val="00A70659"/>
    <w:rsid w:val="00A716F6"/>
    <w:rsid w:val="00A73290"/>
    <w:rsid w:val="00A8322D"/>
    <w:rsid w:val="00A8615A"/>
    <w:rsid w:val="00A87F6A"/>
    <w:rsid w:val="00A9228B"/>
    <w:rsid w:val="00AC23FF"/>
    <w:rsid w:val="00AC7393"/>
    <w:rsid w:val="00AD20A8"/>
    <w:rsid w:val="00AD2E99"/>
    <w:rsid w:val="00B01A99"/>
    <w:rsid w:val="00B16FC9"/>
    <w:rsid w:val="00B177E6"/>
    <w:rsid w:val="00B26E9E"/>
    <w:rsid w:val="00B37058"/>
    <w:rsid w:val="00B433D0"/>
    <w:rsid w:val="00B82EB0"/>
    <w:rsid w:val="00B956A4"/>
    <w:rsid w:val="00BA4F9D"/>
    <w:rsid w:val="00BB06ED"/>
    <w:rsid w:val="00BB1D85"/>
    <w:rsid w:val="00BB2FDC"/>
    <w:rsid w:val="00BB30AC"/>
    <w:rsid w:val="00BE7774"/>
    <w:rsid w:val="00BF07D7"/>
    <w:rsid w:val="00BF177A"/>
    <w:rsid w:val="00C04F35"/>
    <w:rsid w:val="00C256E0"/>
    <w:rsid w:val="00C553E9"/>
    <w:rsid w:val="00C67320"/>
    <w:rsid w:val="00C77696"/>
    <w:rsid w:val="00C834F4"/>
    <w:rsid w:val="00C962F3"/>
    <w:rsid w:val="00CC5A9F"/>
    <w:rsid w:val="00D13807"/>
    <w:rsid w:val="00D26903"/>
    <w:rsid w:val="00D314EF"/>
    <w:rsid w:val="00D32D11"/>
    <w:rsid w:val="00D3456C"/>
    <w:rsid w:val="00D5178D"/>
    <w:rsid w:val="00D721E4"/>
    <w:rsid w:val="00DC2732"/>
    <w:rsid w:val="00DC50E8"/>
    <w:rsid w:val="00DE4036"/>
    <w:rsid w:val="00E066DA"/>
    <w:rsid w:val="00E07BF4"/>
    <w:rsid w:val="00E1647E"/>
    <w:rsid w:val="00E231D7"/>
    <w:rsid w:val="00E304B0"/>
    <w:rsid w:val="00E43A42"/>
    <w:rsid w:val="00E471B8"/>
    <w:rsid w:val="00E50777"/>
    <w:rsid w:val="00E56510"/>
    <w:rsid w:val="00E874C5"/>
    <w:rsid w:val="00E9531D"/>
    <w:rsid w:val="00E96356"/>
    <w:rsid w:val="00EA2455"/>
    <w:rsid w:val="00EC03F0"/>
    <w:rsid w:val="00EE27B0"/>
    <w:rsid w:val="00EE6A56"/>
    <w:rsid w:val="00EE6AD1"/>
    <w:rsid w:val="00EF2B9A"/>
    <w:rsid w:val="00EF6029"/>
    <w:rsid w:val="00F0100C"/>
    <w:rsid w:val="00F16BAE"/>
    <w:rsid w:val="00F23C25"/>
    <w:rsid w:val="00F66CE0"/>
    <w:rsid w:val="00F861AA"/>
    <w:rsid w:val="00FB201F"/>
    <w:rsid w:val="00FB7073"/>
    <w:rsid w:val="00FB737C"/>
    <w:rsid w:val="00FD5247"/>
    <w:rsid w:val="00FF10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10653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80" w:after="120"/>
      <w:contextualSpacing/>
      <w:outlineLvl w:val="0"/>
    </w:pPr>
    <w:rPr>
      <w:b/>
      <w:sz w:val="48"/>
      <w:szCs w:val="48"/>
    </w:rPr>
  </w:style>
  <w:style w:type="paragraph" w:styleId="Heading2">
    <w:name w:val="heading 2"/>
    <w:basedOn w:val="Normal1"/>
    <w:next w:val="Normal1"/>
    <w:pPr>
      <w:keepNext/>
      <w:keepLines/>
      <w:spacing w:before="360" w:after="80"/>
      <w:contextualSpacing/>
      <w:outlineLvl w:val="1"/>
    </w:pPr>
    <w:rPr>
      <w:b/>
      <w:sz w:val="36"/>
      <w:szCs w:val="3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sz w:val="24"/>
      <w:szCs w:val="24"/>
    </w:rPr>
  </w:style>
  <w:style w:type="paragraph" w:styleId="Heading5">
    <w:name w:val="heading 5"/>
    <w:basedOn w:val="Normal1"/>
    <w:next w:val="Normal1"/>
    <w:pPr>
      <w:keepNext/>
      <w:keepLines/>
      <w:spacing w:before="220" w:after="40"/>
      <w:contextualSpacing/>
      <w:outlineLvl w:val="4"/>
    </w:pPr>
    <w:rPr>
      <w:b/>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paragraph" w:customStyle="1" w:styleId="EndNoteBibliographyTitle">
    <w:name w:val="EndNote Bibliography Title"/>
    <w:basedOn w:val="Normal"/>
    <w:rsid w:val="001C6ED2"/>
    <w:pPr>
      <w:spacing w:after="0"/>
      <w:jc w:val="center"/>
    </w:pPr>
  </w:style>
  <w:style w:type="paragraph" w:customStyle="1" w:styleId="EndNoteBibliography">
    <w:name w:val="EndNote Bibliography"/>
    <w:basedOn w:val="Normal"/>
    <w:rsid w:val="001C6ED2"/>
    <w:pPr>
      <w:spacing w:line="240" w:lineRule="auto"/>
      <w:jc w:val="both"/>
    </w:pPr>
  </w:style>
  <w:style w:type="paragraph" w:styleId="BalloonText">
    <w:name w:val="Balloon Text"/>
    <w:basedOn w:val="Normal"/>
    <w:link w:val="BalloonTextChar"/>
    <w:uiPriority w:val="99"/>
    <w:semiHidden/>
    <w:unhideWhenUsed/>
    <w:rsid w:val="00A9228B"/>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9228B"/>
    <w:rPr>
      <w:rFonts w:ascii="Lucida Grande" w:hAnsi="Lucida Grande"/>
      <w:sz w:val="18"/>
      <w:szCs w:val="18"/>
    </w:rPr>
  </w:style>
  <w:style w:type="paragraph" w:styleId="Header">
    <w:name w:val="header"/>
    <w:basedOn w:val="Normal"/>
    <w:link w:val="HeaderChar"/>
    <w:uiPriority w:val="99"/>
    <w:unhideWhenUsed/>
    <w:rsid w:val="00066837"/>
    <w:pPr>
      <w:tabs>
        <w:tab w:val="center" w:pos="4320"/>
        <w:tab w:val="right" w:pos="8640"/>
      </w:tabs>
      <w:spacing w:after="0" w:line="240" w:lineRule="auto"/>
    </w:pPr>
  </w:style>
  <w:style w:type="character" w:customStyle="1" w:styleId="HeaderChar">
    <w:name w:val="Header Char"/>
    <w:basedOn w:val="DefaultParagraphFont"/>
    <w:link w:val="Header"/>
    <w:uiPriority w:val="99"/>
    <w:rsid w:val="00066837"/>
  </w:style>
  <w:style w:type="paragraph" w:styleId="Footer">
    <w:name w:val="footer"/>
    <w:basedOn w:val="Normal"/>
    <w:link w:val="FooterChar"/>
    <w:uiPriority w:val="99"/>
    <w:unhideWhenUsed/>
    <w:rsid w:val="00066837"/>
    <w:pPr>
      <w:tabs>
        <w:tab w:val="center" w:pos="4320"/>
        <w:tab w:val="right" w:pos="8640"/>
      </w:tabs>
      <w:spacing w:after="0" w:line="240" w:lineRule="auto"/>
    </w:pPr>
  </w:style>
  <w:style w:type="character" w:customStyle="1" w:styleId="FooterChar">
    <w:name w:val="Footer Char"/>
    <w:basedOn w:val="DefaultParagraphFont"/>
    <w:link w:val="Footer"/>
    <w:uiPriority w:val="99"/>
    <w:rsid w:val="00066837"/>
  </w:style>
  <w:style w:type="character" w:styleId="CommentReference">
    <w:name w:val="annotation reference"/>
    <w:basedOn w:val="DefaultParagraphFont"/>
    <w:uiPriority w:val="99"/>
    <w:semiHidden/>
    <w:unhideWhenUsed/>
    <w:rsid w:val="00E07BF4"/>
    <w:rPr>
      <w:sz w:val="18"/>
      <w:szCs w:val="18"/>
    </w:rPr>
  </w:style>
  <w:style w:type="paragraph" w:styleId="CommentText">
    <w:name w:val="annotation text"/>
    <w:basedOn w:val="Normal"/>
    <w:link w:val="CommentTextChar"/>
    <w:uiPriority w:val="99"/>
    <w:semiHidden/>
    <w:unhideWhenUsed/>
    <w:rsid w:val="00E07BF4"/>
    <w:pPr>
      <w:spacing w:line="240" w:lineRule="auto"/>
    </w:pPr>
    <w:rPr>
      <w:sz w:val="24"/>
      <w:szCs w:val="24"/>
    </w:rPr>
  </w:style>
  <w:style w:type="character" w:customStyle="1" w:styleId="CommentTextChar">
    <w:name w:val="Comment Text Char"/>
    <w:basedOn w:val="DefaultParagraphFont"/>
    <w:link w:val="CommentText"/>
    <w:uiPriority w:val="99"/>
    <w:semiHidden/>
    <w:rsid w:val="00E07BF4"/>
    <w:rPr>
      <w:sz w:val="24"/>
      <w:szCs w:val="24"/>
    </w:rPr>
  </w:style>
  <w:style w:type="paragraph" w:styleId="CommentSubject">
    <w:name w:val="annotation subject"/>
    <w:basedOn w:val="CommentText"/>
    <w:next w:val="CommentText"/>
    <w:link w:val="CommentSubjectChar"/>
    <w:uiPriority w:val="99"/>
    <w:semiHidden/>
    <w:unhideWhenUsed/>
    <w:rsid w:val="00E07BF4"/>
    <w:rPr>
      <w:b/>
      <w:bCs/>
      <w:sz w:val="20"/>
      <w:szCs w:val="20"/>
    </w:rPr>
  </w:style>
  <w:style w:type="character" w:customStyle="1" w:styleId="CommentSubjectChar">
    <w:name w:val="Comment Subject Char"/>
    <w:basedOn w:val="CommentTextChar"/>
    <w:link w:val="CommentSubject"/>
    <w:uiPriority w:val="99"/>
    <w:semiHidden/>
    <w:rsid w:val="00E07BF4"/>
    <w:rPr>
      <w:b/>
      <w:bCs/>
      <w:sz w:val="20"/>
      <w:szCs w:val="20"/>
    </w:rPr>
  </w:style>
  <w:style w:type="character" w:customStyle="1" w:styleId="apple-converted-space">
    <w:name w:val="apple-converted-space"/>
    <w:basedOn w:val="DefaultParagraphFont"/>
    <w:rsid w:val="008E29FA"/>
  </w:style>
  <w:style w:type="paragraph" w:styleId="NoSpacing">
    <w:name w:val="No Spacing"/>
    <w:uiPriority w:val="1"/>
    <w:qFormat/>
    <w:rsid w:val="00C834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jpeg"/><Relationship Id="rId29" Type="http://schemas.openxmlformats.org/officeDocument/2006/relationships/image" Target="media/image1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jpeg"/><Relationship Id="rId31" Type="http://schemas.openxmlformats.org/officeDocument/2006/relationships/fontTable" Target="fontTable.xml"/><Relationship Id="rId32" Type="http://schemas.microsoft.com/office/2011/relationships/people" Target="people.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theme" Target="theme/theme1.xml"/><Relationship Id="rId10" Type="http://schemas.openxmlformats.org/officeDocument/2006/relationships/hyperlink" Target="https://www.r-project.org/" TargetMode="External"/><Relationship Id="rId11" Type="http://schemas.openxmlformats.org/officeDocument/2006/relationships/image" Target="media/image1.png"/><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0C8D2-5E1A-E546-80B1-032EF1337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20</Pages>
  <Words>4802</Words>
  <Characters>27376</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ElliottN</dc:creator>
  <cp:lastModifiedBy>Jessica Hardwicke</cp:lastModifiedBy>
  <cp:revision>16</cp:revision>
  <cp:lastPrinted>2017-03-13T11:59:00Z</cp:lastPrinted>
  <dcterms:created xsi:type="dcterms:W3CDTF">2017-04-10T15:17:00Z</dcterms:created>
  <dcterms:modified xsi:type="dcterms:W3CDTF">2017-04-10T23:04:00Z</dcterms:modified>
</cp:coreProperties>
</file>